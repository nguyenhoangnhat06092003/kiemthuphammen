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E846EA" w14:textId="0CC21AB9" w:rsidR="007332BB" w:rsidRPr="00654136" w:rsidRDefault="007332BB">
      <w:pPr>
        <w:rPr>
          <w:rFonts w:ascii="Times New Roman" w:eastAsia="Times New Roman" w:hAnsi="Times New Roman" w:cs="Times New Roman"/>
          <w:sz w:val="26"/>
          <w:szCs w:val="26"/>
        </w:rPr>
      </w:pPr>
      <w:r w:rsidRPr="00654136">
        <w:rPr>
          <w:rFonts w:ascii="Times New Roman" w:eastAsia="Times New Roman" w:hAnsi="Times New Roman" w:cs="Times New Roman"/>
          <w:noProof/>
          <w:sz w:val="26"/>
          <w:szCs w:val="26"/>
          <w:lang w:val="vi-VN" w:eastAsia="vi-VN"/>
        </w:rPr>
        <mc:AlternateContent>
          <mc:Choice Requires="wpg">
            <w:drawing>
              <wp:anchor distT="0" distB="0" distL="114300" distR="114300" simplePos="0" relativeHeight="251659264" behindDoc="1" locked="0" layoutInCell="1" allowOverlap="1" wp14:anchorId="104EAF6D" wp14:editId="3D6081B9">
                <wp:simplePos x="0" y="0"/>
                <wp:positionH relativeFrom="column">
                  <wp:posOffset>-372533</wp:posOffset>
                </wp:positionH>
                <wp:positionV relativeFrom="paragraph">
                  <wp:posOffset>-508000</wp:posOffset>
                </wp:positionV>
                <wp:extent cx="6318885" cy="9627870"/>
                <wp:effectExtent l="0" t="0" r="5715" b="0"/>
                <wp:wrapNone/>
                <wp:docPr id="494425537"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18885" cy="9627870"/>
                          <a:chOff x="1625" y="1003"/>
                          <a:chExt cx="9158" cy="14683"/>
                        </a:xfrm>
                      </wpg:grpSpPr>
                      <wps:wsp>
                        <wps:cNvPr id="1029991426" name="FreeForm 144"/>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9864517" name="FreeForm 145"/>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34945421" name="FreeForm 146"/>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39100362" name="FreeForm 147"/>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44054461" name="FreeForm 148"/>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548427996" name="FreeForm 149"/>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79549163" name="FreeForm 150"/>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15084066" name="FreeForm 151"/>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77070249" name="FreeForm 152"/>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89913442" name="FreeForm 153"/>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68917365" name="FreeForm 154"/>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649965576" name="FreeForm 155"/>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355724588" name="FreeForm 156"/>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19703951" name="FreeForm 157"/>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178736616" name="FreeForm 158"/>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928908269" name="FreeForm 159"/>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6136296" name="FreeForm 160"/>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687277288" name="FreeForm 161"/>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67194490" name="FreeForm 162"/>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36535480" name="FreeForm 163"/>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82713337" name="FreeForm 164"/>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51062427" name="FreeForm 165"/>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33662837" name="FreeForm 166"/>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698986043" name="FreeForm 167"/>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137782495" name="FreeForm 168"/>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48739848" name="FreeForm 169"/>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37944210" name="FreeForm 170"/>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07302560" name="FreeForm 171"/>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11078426" name="FreeForm 172"/>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881726129" name="FreeForm 173"/>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85909526" name="FreeForm 174"/>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22445032" name="FreeForm 175"/>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22243207" name="FreeForm 176"/>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853847821" name="FreeForm 177"/>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61793857" name="FreeForm 178"/>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88261897" name="FreeForm 179"/>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97111097" name="FreeForm 180"/>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721787634" name="FreeForm 181"/>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739572731" name="FreeForm 182"/>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43905295" name="FreeForm 183"/>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516476112" name="FreeForm 184"/>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52044496" name="FreeForm 185"/>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505009808" name="FreeForm 186"/>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733289825" name="FreeForm 187"/>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851658979" name="FreeForm 188"/>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731684107" name="FreeForm 189"/>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754493196" name="FreeForm 190"/>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740399532" name="Rectangles 191"/>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wps:wsp>
                        <wps:cNvPr id="1389904696" name="Rectangles 192"/>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wps:wsp>
                        <wps:cNvPr id="1673805477" name="FreeForm 193"/>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73001226" name="FreeForm 194"/>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596992959" name="FreeForm 195"/>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269145080" name="FreeForm 196"/>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98076108" name="FreeForm 197"/>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67077855" name="FreeForm 198"/>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39789622" name="FreeForm 199"/>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841313526" name="FreeForm 200"/>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879673983" name="FreeForm 201"/>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04671183" name="FreeForm 202"/>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463917592" name="FreeForm 203"/>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11452804" name="FreeForm 204"/>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910386237" name="FreeForm 205"/>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61056272" name="FreeForm 206"/>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644790183" name="FreeForm 207"/>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339311850" name="FreeForm 208"/>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cmpd="sng">
                                <a:solidFill>
                                  <a:srgbClr val="000000"/>
                                </a:solidFill>
                                <a:round/>
                                <a:headEnd/>
                                <a:tailEnd/>
                              </a14:hiddenLine>
                            </a:ext>
                          </a:extLst>
                        </wps:spPr>
                        <wps:bodyPr rot="0" vert="horz" wrap="square" lIns="91440" tIns="45720" rIns="91440" bIns="45720" anchor="t" anchorCtr="0" upright="1">
                          <a:noAutofit/>
                        </wps:bodyPr>
                      </wps:wsp>
                      <wps:wsp>
                        <wps:cNvPr id="1207249183" name="Rectangles 209"/>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wps:wsp>
                        <wps:cNvPr id="2095153361" name="Rectangles 210"/>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cmpd="sng">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group w14:anchorId="17B28D5A" id="Group 1" o:spid="_x0000_s1026" style="position:absolute;margin-left:-29.35pt;margin-top:-40pt;width:497.55pt;height:758.1pt;z-index:-251657216"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">
                <v:shape id="FreeForm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s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" fillcolor="#005196" stroked="f"/>
                <v:rect id="Rectangles 19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" fillcolor="#005196" stroked="f"/>
                <v:shape id="FreeForm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s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" fillcolor="#005196" stroked="f"/>
                <v:rect id="Rectangles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" fillcolor="#005196" stroked="f"/>
              </v:group>
            </w:pict>
          </mc:Fallback>
        </mc:AlternateContent>
      </w:r>
    </w:p>
    <w:tbl>
      <w:tblPr>
        <w:tblStyle w:val="TableGrid"/>
        <w:tblpPr w:leftFromText="180" w:rightFromText="180" w:vertAnchor="text" w:horzAnchor="margin" w:tblpXSpec="center" w:tblpY="881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03"/>
        <w:gridCol w:w="3324"/>
        <w:gridCol w:w="2429"/>
      </w:tblGrid>
      <w:tr w:rsidR="00E1684B" w:rsidRPr="00654136" w14:paraId="5E6E3CEC" w14:textId="77777777" w:rsidTr="00E1684B">
        <w:tc>
          <w:tcPr>
            <w:tcW w:w="1488" w:type="dxa"/>
            <w:vAlign w:val="center"/>
          </w:tcPr>
          <w:p w14:paraId="1EC18F03" w14:textId="77777777" w:rsidR="00E1684B" w:rsidRPr="00654136" w:rsidRDefault="00E1684B" w:rsidP="00E1684B">
            <w:pPr>
              <w:jc w:val="center"/>
              <w:rPr>
                <w:rFonts w:ascii="Times New Roman" w:hAnsi="Times New Roman" w:cs="Times New Roman"/>
                <w:b/>
                <w:bCs/>
                <w:sz w:val="26"/>
                <w:szCs w:val="26"/>
                <w:lang w:val="en-US"/>
              </w:rPr>
            </w:pPr>
            <w:r w:rsidRPr="00654136">
              <w:rPr>
                <w:rFonts w:ascii="Times New Roman" w:hAnsi="Times New Roman" w:cs="Times New Roman"/>
                <w:b/>
                <w:bCs/>
                <w:sz w:val="26"/>
                <w:szCs w:val="26"/>
                <w:lang w:val="en-US"/>
              </w:rPr>
              <w:t>Lớp</w:t>
            </w:r>
          </w:p>
        </w:tc>
        <w:tc>
          <w:tcPr>
            <w:tcW w:w="3324" w:type="dxa"/>
            <w:vAlign w:val="center"/>
          </w:tcPr>
          <w:p w14:paraId="029834D8" w14:textId="77777777" w:rsidR="00E1684B" w:rsidRPr="00654136" w:rsidRDefault="00E1684B" w:rsidP="00E1684B">
            <w:pPr>
              <w:jc w:val="center"/>
              <w:rPr>
                <w:rFonts w:ascii="Times New Roman" w:hAnsi="Times New Roman" w:cs="Times New Roman"/>
                <w:b/>
                <w:bCs/>
                <w:sz w:val="26"/>
                <w:szCs w:val="26"/>
                <w:lang w:val="en-US"/>
              </w:rPr>
            </w:pPr>
            <w:r w:rsidRPr="00654136">
              <w:rPr>
                <w:rFonts w:ascii="Times New Roman" w:hAnsi="Times New Roman" w:cs="Times New Roman"/>
                <w:b/>
                <w:bCs/>
                <w:sz w:val="26"/>
                <w:szCs w:val="26"/>
                <w:lang w:val="en-US"/>
              </w:rPr>
              <w:t>Họ và tên</w:t>
            </w:r>
          </w:p>
        </w:tc>
        <w:tc>
          <w:tcPr>
            <w:tcW w:w="2429" w:type="dxa"/>
            <w:vAlign w:val="center"/>
          </w:tcPr>
          <w:p w14:paraId="242FF246" w14:textId="77777777" w:rsidR="00E1684B" w:rsidRPr="00654136" w:rsidRDefault="00E1684B" w:rsidP="00E1684B">
            <w:pPr>
              <w:jc w:val="center"/>
              <w:rPr>
                <w:rFonts w:ascii="Times New Roman" w:hAnsi="Times New Roman" w:cs="Times New Roman"/>
                <w:b/>
                <w:bCs/>
                <w:sz w:val="26"/>
                <w:szCs w:val="26"/>
                <w:lang w:val="en-US"/>
              </w:rPr>
            </w:pPr>
            <w:r w:rsidRPr="00654136">
              <w:rPr>
                <w:rFonts w:ascii="Times New Roman" w:hAnsi="Times New Roman" w:cs="Times New Roman"/>
                <w:b/>
                <w:bCs/>
                <w:sz w:val="26"/>
                <w:szCs w:val="26"/>
                <w:lang w:val="en-US"/>
              </w:rPr>
              <w:t>MSSV</w:t>
            </w:r>
          </w:p>
        </w:tc>
      </w:tr>
      <w:tr w:rsidR="00E1684B" w:rsidRPr="00654136" w14:paraId="4BCDBDF4" w14:textId="77777777" w:rsidTr="00E1684B">
        <w:tc>
          <w:tcPr>
            <w:tcW w:w="1488" w:type="dxa"/>
            <w:vMerge w:val="restart"/>
            <w:vAlign w:val="center"/>
          </w:tcPr>
          <w:p w14:paraId="4624243E" w14:textId="5E9E843F" w:rsidR="00E1684B" w:rsidRPr="00654136" w:rsidRDefault="00FD0455" w:rsidP="00E1684B">
            <w:pPr>
              <w:jc w:val="center"/>
              <w:rPr>
                <w:rFonts w:ascii="Times New Roman" w:hAnsi="Times New Roman" w:cs="Times New Roman"/>
                <w:sz w:val="26"/>
                <w:szCs w:val="26"/>
                <w:lang w:val="en-US"/>
              </w:rPr>
            </w:pPr>
            <w:r w:rsidRPr="00654136">
              <w:rPr>
                <w:rFonts w:ascii="Times New Roman" w:hAnsi="Times New Roman" w:cs="Times New Roman"/>
                <w:sz w:val="26"/>
                <w:szCs w:val="26"/>
                <w:lang w:val="en-US"/>
              </w:rPr>
              <w:t>DH21CS01C</w:t>
            </w:r>
          </w:p>
        </w:tc>
        <w:tc>
          <w:tcPr>
            <w:tcW w:w="3324" w:type="dxa"/>
            <w:vAlign w:val="center"/>
          </w:tcPr>
          <w:p w14:paraId="738F37AF" w14:textId="1C89B118" w:rsidR="00E1684B" w:rsidRPr="00654136" w:rsidRDefault="00FD0455" w:rsidP="00E1684B">
            <w:pPr>
              <w:jc w:val="center"/>
              <w:rPr>
                <w:rFonts w:ascii="Times New Roman" w:hAnsi="Times New Roman" w:cs="Times New Roman"/>
                <w:sz w:val="26"/>
                <w:szCs w:val="26"/>
                <w:lang w:val="en-US"/>
              </w:rPr>
            </w:pPr>
            <w:r w:rsidRPr="00654136">
              <w:rPr>
                <w:rFonts w:ascii="Times New Roman" w:eastAsia="Times New Roman" w:hAnsi="Times New Roman" w:cs="Times New Roman"/>
                <w:sz w:val="26"/>
                <w:szCs w:val="26"/>
                <w:lang w:val="en-US"/>
              </w:rPr>
              <w:t>Nguyễn Đức Phong</w:t>
            </w:r>
          </w:p>
        </w:tc>
        <w:tc>
          <w:tcPr>
            <w:tcW w:w="2429" w:type="dxa"/>
            <w:vAlign w:val="center"/>
          </w:tcPr>
          <w:p w14:paraId="58583A9F" w14:textId="372624E9" w:rsidR="00E1684B" w:rsidRPr="00654136" w:rsidRDefault="00E1684B" w:rsidP="00B16E79">
            <w:pPr>
              <w:jc w:val="center"/>
              <w:rPr>
                <w:rFonts w:ascii="Times New Roman" w:eastAsia="Times New Roman" w:hAnsi="Times New Roman" w:cs="Times New Roman"/>
                <w:sz w:val="26"/>
                <w:szCs w:val="26"/>
                <w:lang w:val="en-US"/>
              </w:rPr>
            </w:pPr>
            <w:r w:rsidRPr="00654136">
              <w:rPr>
                <w:rFonts w:ascii="Times New Roman" w:eastAsia="Times New Roman" w:hAnsi="Times New Roman" w:cs="Times New Roman"/>
                <w:sz w:val="26"/>
                <w:szCs w:val="26"/>
                <w:lang w:val="en-US"/>
              </w:rPr>
              <w:t>215101</w:t>
            </w:r>
            <w:r w:rsidR="00B16E79" w:rsidRPr="00654136">
              <w:rPr>
                <w:rFonts w:ascii="Times New Roman" w:eastAsia="Times New Roman" w:hAnsi="Times New Roman" w:cs="Times New Roman"/>
                <w:sz w:val="26"/>
                <w:szCs w:val="26"/>
                <w:lang w:val="en-US"/>
              </w:rPr>
              <w:t>0285</w:t>
            </w:r>
          </w:p>
        </w:tc>
      </w:tr>
      <w:tr w:rsidR="00E1684B" w:rsidRPr="00654136" w14:paraId="69D22F4E" w14:textId="77777777" w:rsidTr="00E1684B">
        <w:tc>
          <w:tcPr>
            <w:tcW w:w="1488" w:type="dxa"/>
            <w:vMerge/>
            <w:vAlign w:val="center"/>
          </w:tcPr>
          <w:p w14:paraId="2EFD0B77" w14:textId="77777777" w:rsidR="00E1684B" w:rsidRPr="00654136" w:rsidRDefault="00E1684B" w:rsidP="00E1684B">
            <w:pPr>
              <w:jc w:val="center"/>
              <w:rPr>
                <w:rFonts w:ascii="Times New Roman" w:hAnsi="Times New Roman" w:cs="Times New Roman"/>
                <w:sz w:val="26"/>
                <w:szCs w:val="26"/>
                <w:lang w:val="en-US"/>
              </w:rPr>
            </w:pPr>
          </w:p>
        </w:tc>
        <w:tc>
          <w:tcPr>
            <w:tcW w:w="3324" w:type="dxa"/>
            <w:vAlign w:val="center"/>
          </w:tcPr>
          <w:p w14:paraId="3CAD9532" w14:textId="54A1E5C5" w:rsidR="00E1684B" w:rsidRPr="00654136" w:rsidRDefault="00FD0455" w:rsidP="00E1684B">
            <w:pPr>
              <w:jc w:val="center"/>
              <w:rPr>
                <w:rFonts w:ascii="Times New Roman" w:eastAsia="Times New Roman" w:hAnsi="Times New Roman" w:cs="Times New Roman"/>
                <w:sz w:val="26"/>
                <w:szCs w:val="26"/>
                <w:lang w:val="en-US"/>
              </w:rPr>
            </w:pPr>
            <w:r w:rsidRPr="00654136">
              <w:rPr>
                <w:rFonts w:ascii="Times New Roman" w:eastAsia="Times New Roman" w:hAnsi="Times New Roman" w:cs="Times New Roman"/>
                <w:sz w:val="26"/>
                <w:szCs w:val="26"/>
                <w:lang w:val="en-US"/>
              </w:rPr>
              <w:t>Nguyễn Hoàng Nhật</w:t>
            </w:r>
          </w:p>
        </w:tc>
        <w:tc>
          <w:tcPr>
            <w:tcW w:w="2429" w:type="dxa"/>
            <w:vAlign w:val="center"/>
          </w:tcPr>
          <w:p w14:paraId="6A416525" w14:textId="5149FAED" w:rsidR="00E1684B" w:rsidRPr="00654136" w:rsidRDefault="00E1684B" w:rsidP="00B16E79">
            <w:pPr>
              <w:jc w:val="center"/>
              <w:rPr>
                <w:rFonts w:ascii="Times New Roman" w:eastAsia="Times New Roman" w:hAnsi="Times New Roman" w:cs="Times New Roman"/>
                <w:sz w:val="26"/>
                <w:szCs w:val="26"/>
                <w:lang w:val="en-US"/>
              </w:rPr>
            </w:pPr>
            <w:r w:rsidRPr="00654136">
              <w:rPr>
                <w:rFonts w:ascii="Times New Roman" w:eastAsia="Times New Roman" w:hAnsi="Times New Roman" w:cs="Times New Roman"/>
                <w:sz w:val="26"/>
                <w:szCs w:val="26"/>
                <w:lang w:val="en-US"/>
              </w:rPr>
              <w:t>21510130</w:t>
            </w:r>
            <w:r w:rsidR="00B16E79" w:rsidRPr="00654136">
              <w:rPr>
                <w:rFonts w:ascii="Times New Roman" w:eastAsia="Times New Roman" w:hAnsi="Times New Roman" w:cs="Times New Roman"/>
                <w:sz w:val="26"/>
                <w:szCs w:val="26"/>
                <w:lang w:val="en-US"/>
              </w:rPr>
              <w:t>65</w:t>
            </w:r>
          </w:p>
        </w:tc>
      </w:tr>
      <w:tr w:rsidR="00E1684B" w:rsidRPr="00654136" w14:paraId="5EA874DF" w14:textId="77777777" w:rsidTr="00E1684B">
        <w:tc>
          <w:tcPr>
            <w:tcW w:w="1488" w:type="dxa"/>
            <w:vMerge/>
            <w:vAlign w:val="center"/>
          </w:tcPr>
          <w:p w14:paraId="3F6DAEA2" w14:textId="77777777" w:rsidR="00E1684B" w:rsidRPr="00654136" w:rsidRDefault="00E1684B" w:rsidP="00E1684B">
            <w:pPr>
              <w:jc w:val="center"/>
              <w:rPr>
                <w:rFonts w:ascii="Times New Roman" w:hAnsi="Times New Roman" w:cs="Times New Roman"/>
                <w:sz w:val="26"/>
                <w:szCs w:val="26"/>
                <w:lang w:val="en-US"/>
              </w:rPr>
            </w:pPr>
          </w:p>
        </w:tc>
        <w:tc>
          <w:tcPr>
            <w:tcW w:w="3324" w:type="dxa"/>
            <w:vAlign w:val="center"/>
          </w:tcPr>
          <w:p w14:paraId="6DD15AE2" w14:textId="02444579" w:rsidR="00E1684B" w:rsidRPr="00654136" w:rsidRDefault="00E1684B" w:rsidP="00E1684B">
            <w:pPr>
              <w:jc w:val="center"/>
              <w:rPr>
                <w:rFonts w:ascii="Times New Roman" w:eastAsia="Times New Roman" w:hAnsi="Times New Roman" w:cs="Times New Roman"/>
                <w:sz w:val="26"/>
                <w:szCs w:val="26"/>
              </w:rPr>
            </w:pPr>
          </w:p>
        </w:tc>
        <w:tc>
          <w:tcPr>
            <w:tcW w:w="2429" w:type="dxa"/>
            <w:vAlign w:val="center"/>
          </w:tcPr>
          <w:p w14:paraId="13988EBC" w14:textId="61F89679" w:rsidR="00E1684B" w:rsidRPr="00654136" w:rsidRDefault="00E1684B" w:rsidP="00E1684B">
            <w:pPr>
              <w:jc w:val="center"/>
              <w:rPr>
                <w:rFonts w:ascii="Times New Roman" w:eastAsia="Times New Roman" w:hAnsi="Times New Roman" w:cs="Times New Roman"/>
                <w:sz w:val="26"/>
                <w:szCs w:val="26"/>
                <w:lang w:val="en-US"/>
              </w:rPr>
            </w:pPr>
          </w:p>
        </w:tc>
      </w:tr>
    </w:tbl>
    <w:p w14:paraId="34B95D62" w14:textId="5F4183C7" w:rsidR="00783FAF" w:rsidRPr="00654136" w:rsidRDefault="00E46634" w:rsidP="00E1684B">
      <w:pPr>
        <w:rPr>
          <w:rFonts w:ascii="Times New Roman" w:hAnsi="Times New Roman" w:cs="Times New Roman"/>
          <w:sz w:val="26"/>
          <w:szCs w:val="26"/>
          <w:lang w:val="en-US"/>
        </w:rPr>
      </w:pPr>
      <w:r w:rsidRPr="00654136">
        <w:rPr>
          <w:rFonts w:ascii="Times New Roman" w:eastAsia="Times New Roman" w:hAnsi="Times New Roman" w:cs="Times New Roman"/>
          <w:noProof/>
          <w:sz w:val="26"/>
          <w:szCs w:val="26"/>
          <w:lang w:val="vi-VN" w:eastAsia="vi-VN"/>
        </w:rPr>
        <mc:AlternateContent>
          <mc:Choice Requires="wps">
            <w:drawing>
              <wp:anchor distT="0" distB="0" distL="114300" distR="114300" simplePos="0" relativeHeight="251663360" behindDoc="0" locked="0" layoutInCell="1" allowOverlap="1" wp14:anchorId="190BE7E0" wp14:editId="7B397C6B">
                <wp:simplePos x="0" y="0"/>
                <wp:positionH relativeFrom="column">
                  <wp:posOffset>967740</wp:posOffset>
                </wp:positionH>
                <wp:positionV relativeFrom="paragraph">
                  <wp:posOffset>4277360</wp:posOffset>
                </wp:positionV>
                <wp:extent cx="3616325" cy="1028700"/>
                <wp:effectExtent l="0" t="0" r="3175" b="0"/>
                <wp:wrapNone/>
                <wp:docPr id="369708045" name="Text Box 5"/>
                <wp:cNvGraphicFramePr/>
                <a:graphic xmlns:a="http://schemas.openxmlformats.org/drawingml/2006/main">
                  <a:graphicData uri="http://schemas.microsoft.com/office/word/2010/wordprocessingShape">
                    <wps:wsp>
                      <wps:cNvSpPr txBox="1"/>
                      <wps:spPr>
                        <a:xfrm>
                          <a:off x="0" y="0"/>
                          <a:ext cx="3616325" cy="1028700"/>
                        </a:xfrm>
                        <a:prstGeom prst="rect">
                          <a:avLst/>
                        </a:prstGeom>
                        <a:solidFill>
                          <a:schemeClr val="lt1"/>
                        </a:solidFill>
                        <a:ln w="6350">
                          <a:noFill/>
                        </a:ln>
                      </wps:spPr>
                      <wps:txbx>
                        <w:txbxContent>
                          <w:p w14:paraId="73C5BC6D" w14:textId="594EAE3C" w:rsidR="00FD0455" w:rsidRPr="00E46634" w:rsidRDefault="00FD0455" w:rsidP="00E46634">
                            <w:pPr>
                              <w:jc w:val="center"/>
                              <w:rPr>
                                <w:sz w:val="32"/>
                                <w:szCs w:val="32"/>
                                <w:lang w:val="en-US"/>
                              </w:rPr>
                            </w:pPr>
                            <w:r w:rsidRPr="00110355">
                              <w:rPr>
                                <w:rFonts w:ascii="Times New Roman" w:eastAsia="Times New Roman" w:hAnsi="Times New Roman" w:cs="Times New Roman"/>
                                <w:b/>
                                <w:sz w:val="36"/>
                                <w:szCs w:val="36"/>
                              </w:rPr>
                              <w:t xml:space="preserve">QUẢN LÝ </w:t>
                            </w:r>
                            <w:r w:rsidR="00E46634">
                              <w:rPr>
                                <w:rFonts w:ascii="Times New Roman" w:eastAsia="Times New Roman" w:hAnsi="Times New Roman" w:cs="Times New Roman"/>
                                <w:b/>
                                <w:sz w:val="36"/>
                                <w:szCs w:val="36"/>
                                <w:lang w:val="en-US"/>
                              </w:rPr>
                              <w:t>ĐẶT DỊCH VỤ TẠI NHÀ HÀNG SORAE</w:t>
                            </w:r>
                          </w:p>
                          <w:p w14:paraId="40D155C1" w14:textId="77777777" w:rsidR="00FD0455" w:rsidRDefault="00FD0455" w:rsidP="00E4663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0BE7E0" id="_x0000_t202" coordsize="21600,21600" o:spt="202" path="m,l,21600r21600,l21600,xe">
                <v:stroke joinstyle="miter"/>
                <v:path gradientshapeok="t" o:connecttype="rect"/>
              </v:shapetype>
              <v:shape id="Text Box 5" o:spid="_x0000_s1026" type="#_x0000_t202" style="position:absolute;margin-left:76.2pt;margin-top:336.8pt;width:284.75pt;height:8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" fillcolor="white [3201]" stroked="f" strokeweight=".5pt">
                <v:textbox>
                  <w:txbxContent>
                    <w:p w14:paraId="73C5BC6D" w14:textId="594EAE3C" w:rsidR="00FD0455" w:rsidRPr="00E46634" w:rsidRDefault="00FD0455" w:rsidP="00E46634">
                      <w:pPr>
                        <w:jc w:val="center"/>
                        <w:rPr>
                          <w:sz w:val="32"/>
                          <w:szCs w:val="32"/>
                          <w:lang w:val="en-US"/>
                        </w:rPr>
                      </w:pPr>
                      <w:r w:rsidRPr="00110355">
                        <w:rPr>
                          <w:rFonts w:ascii="Times New Roman" w:eastAsia="Times New Roman" w:hAnsi="Times New Roman" w:cs="Times New Roman"/>
                          <w:b/>
                          <w:sz w:val="36"/>
                          <w:szCs w:val="36"/>
                        </w:rPr>
                        <w:t xml:space="preserve">QUẢN LÝ </w:t>
                      </w:r>
                      <w:r w:rsidR="00E46634">
                        <w:rPr>
                          <w:rFonts w:ascii="Times New Roman" w:eastAsia="Times New Roman" w:hAnsi="Times New Roman" w:cs="Times New Roman"/>
                          <w:b/>
                          <w:sz w:val="36"/>
                          <w:szCs w:val="36"/>
                          <w:lang w:val="en-US"/>
                        </w:rPr>
                        <w:t>ĐẶT DỊCH VỤ TẠI NHÀ HÀNG SORAE</w:t>
                      </w:r>
                    </w:p>
                    <w:p w14:paraId="40D155C1" w14:textId="77777777" w:rsidR="00FD0455" w:rsidRDefault="00FD0455" w:rsidP="00E46634">
                      <w:pPr>
                        <w:jc w:val="center"/>
                      </w:pPr>
                    </w:p>
                  </w:txbxContent>
                </v:textbox>
              </v:shape>
            </w:pict>
          </mc:Fallback>
        </mc:AlternateContent>
      </w:r>
      <w:r w:rsidR="00110355" w:rsidRPr="00654136">
        <w:rPr>
          <w:rFonts w:ascii="Times New Roman" w:eastAsia="Times New Roman" w:hAnsi="Times New Roman" w:cs="Times New Roman"/>
          <w:noProof/>
          <w:sz w:val="26"/>
          <w:szCs w:val="26"/>
          <w:lang w:val="vi-VN" w:eastAsia="vi-VN"/>
        </w:rPr>
        <mc:AlternateContent>
          <mc:Choice Requires="wps">
            <w:drawing>
              <wp:anchor distT="0" distB="0" distL="114300" distR="114300" simplePos="0" relativeHeight="251664384" behindDoc="0" locked="0" layoutInCell="1" allowOverlap="1" wp14:anchorId="60B718BE" wp14:editId="6F69526A">
                <wp:simplePos x="0" y="0"/>
                <wp:positionH relativeFrom="column">
                  <wp:posOffset>1212896</wp:posOffset>
                </wp:positionH>
                <wp:positionV relativeFrom="paragraph">
                  <wp:posOffset>8321907</wp:posOffset>
                </wp:positionV>
                <wp:extent cx="3195320" cy="316467"/>
                <wp:effectExtent l="0" t="0" r="5080" b="7620"/>
                <wp:wrapNone/>
                <wp:docPr id="1490947228" name="Text Box 6"/>
                <wp:cNvGraphicFramePr/>
                <a:graphic xmlns:a="http://schemas.openxmlformats.org/drawingml/2006/main">
                  <a:graphicData uri="http://schemas.microsoft.com/office/word/2010/wordprocessingShape">
                    <wps:wsp>
                      <wps:cNvSpPr txBox="1"/>
                      <wps:spPr>
                        <a:xfrm>
                          <a:off x="0" y="0"/>
                          <a:ext cx="3195320" cy="316467"/>
                        </a:xfrm>
                        <a:prstGeom prst="rect">
                          <a:avLst/>
                        </a:prstGeom>
                        <a:solidFill>
                          <a:schemeClr val="lt1"/>
                        </a:solidFill>
                        <a:ln w="6350">
                          <a:noFill/>
                        </a:ln>
                      </wps:spPr>
                      <wps:txbx>
                        <w:txbxContent>
                          <w:p w14:paraId="6C10A918" w14:textId="222401FB" w:rsidR="00FD0455" w:rsidRPr="00110355" w:rsidRDefault="00B16E79" w:rsidP="00110355">
                            <w:pPr>
                              <w:spacing w:line="240" w:lineRule="auto"/>
                              <w:jc w:val="center"/>
                              <w:rPr>
                                <w:rFonts w:ascii="Times New Roman" w:eastAsia="SimSun" w:hAnsi="Times New Roman" w:cs="Times New Roman"/>
                                <w:b/>
                                <w:color w:val="000000"/>
                                <w:sz w:val="28"/>
                                <w:szCs w:val="28"/>
                                <w:lang w:val="vi-VN"/>
                              </w:rPr>
                            </w:pPr>
                            <w:r>
                              <w:rPr>
                                <w:rFonts w:ascii="Times New Roman" w:eastAsia="SimSun" w:hAnsi="Times New Roman" w:cs="Times New Roman"/>
                                <w:b/>
                                <w:color w:val="000000"/>
                                <w:sz w:val="28"/>
                                <w:szCs w:val="28"/>
                                <w:lang w:val="pt-BR"/>
                              </w:rPr>
                              <w:t xml:space="preserve">TP </w:t>
                            </w:r>
                            <w:r w:rsidR="00FD0455" w:rsidRPr="00110355">
                              <w:rPr>
                                <w:rFonts w:ascii="Times New Roman" w:eastAsia="SimSun" w:hAnsi="Times New Roman" w:cs="Times New Roman"/>
                                <w:b/>
                                <w:color w:val="000000"/>
                                <w:sz w:val="28"/>
                                <w:szCs w:val="28"/>
                                <w:lang w:val="pt-BR"/>
                              </w:rPr>
                              <w:t>HỒ CHÍ MINH</w:t>
                            </w:r>
                            <w:r w:rsidR="00FD0455" w:rsidRPr="00110355">
                              <w:rPr>
                                <w:rFonts w:ascii="Times New Roman" w:eastAsia="SimSun" w:hAnsi="Times New Roman" w:cs="Times New Roman"/>
                                <w:b/>
                                <w:color w:val="000000"/>
                                <w:sz w:val="28"/>
                                <w:szCs w:val="28"/>
                                <w:lang w:val="en-US"/>
                              </w:rPr>
                              <w:t>,</w:t>
                            </w:r>
                            <w:r w:rsidR="00FD0455" w:rsidRPr="00110355">
                              <w:rPr>
                                <w:rFonts w:ascii="Times New Roman" w:eastAsia="SimSun" w:hAnsi="Times New Roman" w:cs="Times New Roman"/>
                                <w:b/>
                                <w:color w:val="000000"/>
                                <w:sz w:val="28"/>
                                <w:szCs w:val="28"/>
                                <w:lang w:val="pt-BR"/>
                              </w:rPr>
                              <w:t xml:space="preserve"> 202</w:t>
                            </w:r>
                            <w:r w:rsidR="00FD0455" w:rsidRPr="00110355">
                              <w:rPr>
                                <w:rFonts w:ascii="Times New Roman" w:eastAsia="SimSun" w:hAnsi="Times New Roman" w:cs="Times New Roman"/>
                                <w:b/>
                                <w:color w:val="000000"/>
                                <w:sz w:val="28"/>
                                <w:szCs w:val="28"/>
                                <w:lang w:val="vi-VN"/>
                              </w:rPr>
                              <w:t>4</w:t>
                            </w:r>
                          </w:p>
                          <w:p w14:paraId="26461C04" w14:textId="77777777" w:rsidR="00FD0455" w:rsidRDefault="00FD04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B718BE" id="Text Box 6" o:spid="_x0000_s1027" type="#_x0000_t202" style="position:absolute;margin-left:95.5pt;margin-top:655.25pt;width:251.6pt;height:24.9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" fillcolor="white [3201]" stroked="f" strokeweight=".5pt">
                <v:textbox>
                  <w:txbxContent>
                    <w:p w14:paraId="6C10A918" w14:textId="222401FB" w:rsidR="00FD0455" w:rsidRPr="00110355" w:rsidRDefault="00B16E79" w:rsidP="00110355">
                      <w:pPr>
                        <w:spacing w:line="240" w:lineRule="auto"/>
                        <w:jc w:val="center"/>
                        <w:rPr>
                          <w:rFonts w:ascii="Times New Roman" w:eastAsia="SimSun" w:hAnsi="Times New Roman" w:cs="Times New Roman"/>
                          <w:b/>
                          <w:color w:val="000000"/>
                          <w:sz w:val="28"/>
                          <w:szCs w:val="28"/>
                          <w:lang w:val="vi-VN"/>
                        </w:rPr>
                      </w:pPr>
                      <w:r>
                        <w:rPr>
                          <w:rFonts w:ascii="Times New Roman" w:eastAsia="SimSun" w:hAnsi="Times New Roman" w:cs="Times New Roman"/>
                          <w:b/>
                          <w:color w:val="000000"/>
                          <w:sz w:val="28"/>
                          <w:szCs w:val="28"/>
                          <w:lang w:val="pt-BR"/>
                        </w:rPr>
                        <w:t xml:space="preserve">TP </w:t>
                      </w:r>
                      <w:r w:rsidR="00FD0455" w:rsidRPr="00110355">
                        <w:rPr>
                          <w:rFonts w:ascii="Times New Roman" w:eastAsia="SimSun" w:hAnsi="Times New Roman" w:cs="Times New Roman"/>
                          <w:b/>
                          <w:color w:val="000000"/>
                          <w:sz w:val="28"/>
                          <w:szCs w:val="28"/>
                          <w:lang w:val="pt-BR"/>
                        </w:rPr>
                        <w:t>HỒ CHÍ MINH</w:t>
                      </w:r>
                      <w:r w:rsidR="00FD0455" w:rsidRPr="00110355">
                        <w:rPr>
                          <w:rFonts w:ascii="Times New Roman" w:eastAsia="SimSun" w:hAnsi="Times New Roman" w:cs="Times New Roman"/>
                          <w:b/>
                          <w:color w:val="000000"/>
                          <w:sz w:val="28"/>
                          <w:szCs w:val="28"/>
                          <w:lang w:val="en-US"/>
                        </w:rPr>
                        <w:t>,</w:t>
                      </w:r>
                      <w:r w:rsidR="00FD0455" w:rsidRPr="00110355">
                        <w:rPr>
                          <w:rFonts w:ascii="Times New Roman" w:eastAsia="SimSun" w:hAnsi="Times New Roman" w:cs="Times New Roman"/>
                          <w:b/>
                          <w:color w:val="000000"/>
                          <w:sz w:val="28"/>
                          <w:szCs w:val="28"/>
                          <w:lang w:val="pt-BR"/>
                        </w:rPr>
                        <w:t xml:space="preserve"> 202</w:t>
                      </w:r>
                      <w:r w:rsidR="00FD0455" w:rsidRPr="00110355">
                        <w:rPr>
                          <w:rFonts w:ascii="Times New Roman" w:eastAsia="SimSun" w:hAnsi="Times New Roman" w:cs="Times New Roman"/>
                          <w:b/>
                          <w:color w:val="000000"/>
                          <w:sz w:val="28"/>
                          <w:szCs w:val="28"/>
                          <w:lang w:val="vi-VN"/>
                        </w:rPr>
                        <w:t>4</w:t>
                      </w:r>
                    </w:p>
                    <w:p w14:paraId="26461C04" w14:textId="77777777" w:rsidR="00FD0455" w:rsidRDefault="00FD0455"/>
                  </w:txbxContent>
                </v:textbox>
              </v:shape>
            </w:pict>
          </mc:Fallback>
        </mc:AlternateContent>
      </w:r>
      <w:r w:rsidR="00110355" w:rsidRPr="00654136">
        <w:rPr>
          <w:rFonts w:ascii="Times New Roman" w:eastAsia="Times New Roman" w:hAnsi="Times New Roman" w:cs="Times New Roman"/>
          <w:noProof/>
          <w:sz w:val="26"/>
          <w:szCs w:val="26"/>
          <w:lang w:val="vi-VN" w:eastAsia="vi-VN"/>
        </w:rPr>
        <w:drawing>
          <wp:anchor distT="0" distB="0" distL="114300" distR="114300" simplePos="0" relativeHeight="251660288" behindDoc="1" locked="0" layoutInCell="1" allowOverlap="1" wp14:anchorId="35AC92A2" wp14:editId="39D3B4AA">
            <wp:simplePos x="0" y="0"/>
            <wp:positionH relativeFrom="margin">
              <wp:posOffset>1525270</wp:posOffset>
            </wp:positionH>
            <wp:positionV relativeFrom="margin">
              <wp:posOffset>767715</wp:posOffset>
            </wp:positionV>
            <wp:extent cx="2468880" cy="1908175"/>
            <wp:effectExtent l="0" t="0" r="7620" b="0"/>
            <wp:wrapNone/>
            <wp:docPr id="3492727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68880" cy="1908175"/>
                    </a:xfrm>
                    <a:prstGeom prst="rect">
                      <a:avLst/>
                    </a:prstGeom>
                    <a:noFill/>
                    <a:ln>
                      <a:noFill/>
                    </a:ln>
                  </pic:spPr>
                </pic:pic>
              </a:graphicData>
            </a:graphic>
            <wp14:sizeRelH relativeFrom="page">
              <wp14:pctWidth>0</wp14:pctWidth>
            </wp14:sizeRelH>
            <wp14:sizeRelV relativeFrom="page">
              <wp14:pctHeight>0</wp14:pctHeight>
            </wp14:sizeRelV>
          </wp:anchor>
        </w:drawing>
      </w:r>
      <w:r w:rsidR="00110355" w:rsidRPr="00654136">
        <w:rPr>
          <w:rFonts w:ascii="Times New Roman" w:eastAsia="Times New Roman" w:hAnsi="Times New Roman" w:cs="Times New Roman"/>
          <w:noProof/>
          <w:sz w:val="26"/>
          <w:szCs w:val="26"/>
          <w:lang w:val="vi-VN" w:eastAsia="vi-VN"/>
        </w:rPr>
        <mc:AlternateContent>
          <mc:Choice Requires="wps">
            <w:drawing>
              <wp:anchor distT="45720" distB="45720" distL="114300" distR="114300" simplePos="0" relativeHeight="251662336" behindDoc="0" locked="0" layoutInCell="1" allowOverlap="1" wp14:anchorId="72D286FF" wp14:editId="7207507D">
                <wp:simplePos x="0" y="0"/>
                <wp:positionH relativeFrom="column">
                  <wp:posOffset>904240</wp:posOffset>
                </wp:positionH>
                <wp:positionV relativeFrom="paragraph">
                  <wp:posOffset>3194050</wp:posOffset>
                </wp:positionV>
                <wp:extent cx="37592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9200" cy="1404620"/>
                        </a:xfrm>
                        <a:prstGeom prst="rect">
                          <a:avLst/>
                        </a:prstGeom>
                        <a:solidFill>
                          <a:srgbClr val="FFFFFF"/>
                        </a:solidFill>
                        <a:ln w="9525">
                          <a:noFill/>
                          <a:miter lim="800000"/>
                          <a:headEnd/>
                          <a:tailEnd/>
                        </a:ln>
                      </wps:spPr>
                      <wps:txbx>
                        <w:txbxContent>
                          <w:p w14:paraId="5E6541D0" w14:textId="7A5E14D3" w:rsidR="00FD0455" w:rsidRPr="00110355" w:rsidRDefault="00FD0455" w:rsidP="00110355">
                            <w:pPr>
                              <w:jc w:val="center"/>
                              <w:rPr>
                                <w:rFonts w:ascii="Times New Roman" w:eastAsia="Times New Roman" w:hAnsi="Times New Roman" w:cs="Times New Roman"/>
                                <w:b/>
                                <w:sz w:val="44"/>
                                <w:szCs w:val="44"/>
                                <w:lang w:val="en-US"/>
                              </w:rPr>
                            </w:pPr>
                            <w:r w:rsidRPr="00110355">
                              <w:rPr>
                                <w:rFonts w:ascii="Times New Roman" w:eastAsia="Times New Roman" w:hAnsi="Times New Roman" w:cs="Times New Roman"/>
                                <w:b/>
                                <w:sz w:val="44"/>
                                <w:szCs w:val="44"/>
                              </w:rPr>
                              <w:t>BÁO CÁO KIỂM THỬ PHẦN MỀM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D286FF" id="Text Box 2" o:spid="_x0000_s1028" type="#_x0000_t202" style="position:absolute;margin-left:71.2pt;margin-top:251.5pt;width:296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" stroked="f">
                <v:textbox style="mso-fit-shape-to-text:t">
                  <w:txbxContent>
                    <w:p w14:paraId="5E6541D0" w14:textId="7A5E14D3" w:rsidR="00FD0455" w:rsidRPr="00110355" w:rsidRDefault="00FD0455" w:rsidP="00110355">
                      <w:pPr>
                        <w:jc w:val="center"/>
                        <w:rPr>
                          <w:rFonts w:ascii="Times New Roman" w:eastAsia="Times New Roman" w:hAnsi="Times New Roman" w:cs="Times New Roman"/>
                          <w:b/>
                          <w:sz w:val="44"/>
                          <w:szCs w:val="44"/>
                          <w:lang w:val="en-US"/>
                        </w:rPr>
                      </w:pPr>
                      <w:r w:rsidRPr="00110355">
                        <w:rPr>
                          <w:rFonts w:ascii="Times New Roman" w:eastAsia="Times New Roman" w:hAnsi="Times New Roman" w:cs="Times New Roman"/>
                          <w:b/>
                          <w:sz w:val="44"/>
                          <w:szCs w:val="44"/>
                        </w:rPr>
                        <w:t>BÁO CÁO KIỂM THỬ PHẦN MỀM</w:t>
                      </w:r>
                    </w:p>
                  </w:txbxContent>
                </v:textbox>
                <w10:wrap type="square"/>
              </v:shape>
            </w:pict>
          </mc:Fallback>
        </mc:AlternateContent>
      </w:r>
      <w:r w:rsidR="007332BB" w:rsidRPr="00654136">
        <w:rPr>
          <w:rFonts w:ascii="Times New Roman" w:eastAsia="Times New Roman" w:hAnsi="Times New Roman" w:cs="Times New Roman"/>
          <w:sz w:val="26"/>
          <w:szCs w:val="26"/>
        </w:rPr>
        <w:br w:type="page"/>
      </w:r>
    </w:p>
    <w:p w14:paraId="71BA3D7A" w14:textId="77777777" w:rsidR="00E1684B" w:rsidRPr="00654136" w:rsidRDefault="00E1684B">
      <w:pPr>
        <w:rPr>
          <w:rFonts w:ascii="Times New Roman" w:eastAsia="Times New Roman" w:hAnsi="Times New Roman" w:cs="Times New Roman"/>
          <w:i/>
          <w:sz w:val="26"/>
          <w:szCs w:val="26"/>
        </w:rPr>
        <w:sectPr w:rsidR="00E1684B" w:rsidRPr="00654136" w:rsidSect="00E1684B">
          <w:footerReference w:type="default" r:id="rId9"/>
          <w:footerReference w:type="first" r:id="rId10"/>
          <w:pgSz w:w="11909" w:h="16834"/>
          <w:pgMar w:top="1440" w:right="1440" w:bottom="1440" w:left="1440" w:header="720" w:footer="720" w:gutter="0"/>
          <w:cols w:space="720"/>
          <w:titlePg/>
          <w:docGrid w:linePitch="299"/>
        </w:sectPr>
      </w:pPr>
    </w:p>
    <w:p w14:paraId="4EB6A7E1" w14:textId="08A26ECB" w:rsidR="00783FAF" w:rsidRPr="00654136" w:rsidRDefault="00EC60C2" w:rsidP="00E46634">
      <w:pPr>
        <w:pStyle w:val="noNomal"/>
        <w:rPr>
          <w:rFonts w:cs="Times New Roman"/>
          <w:i/>
          <w:color w:val="FF0000"/>
          <w:szCs w:val="26"/>
          <w:lang w:val="vi"/>
        </w:rPr>
      </w:pPr>
      <w:r w:rsidRPr="00654136">
        <w:rPr>
          <w:rFonts w:eastAsia="Times New Roman" w:cs="Times New Roman"/>
          <w:i/>
          <w:color w:val="FF0000"/>
          <w:szCs w:val="26"/>
          <w:lang w:val="vi"/>
        </w:rPr>
        <w:lastRenderedPageBreak/>
        <w:t xml:space="preserve">Đây là bài kiểm thử cho </w:t>
      </w:r>
      <w:r w:rsidR="00E46634" w:rsidRPr="00654136">
        <w:rPr>
          <w:rFonts w:cs="Times New Roman"/>
          <w:i/>
          <w:color w:val="FF0000"/>
          <w:szCs w:val="26"/>
          <w:lang w:val="vi"/>
        </w:rPr>
        <w:t xml:space="preserve">Dự án xây dựng  Website quản lý bán hàng cho nhà hàng sẽ giúp mọi người dùng Internet đều có thể ngồi trước máy tính của mình truy cập vào nhà hàng để xem, tìm kiếm thông tin một cách trực quan và có thể đặt bàn mà không phải gọi điện đến nhà hàng. Với mục đích xây dựng một môi trường kinh doanh điện tử cho nhà hàng. Hệ thống này sẽ giúp cho bất kỳ cái truy cập vào website đều có thể tra cứu các thông tin về món ăn, dịch vụ tại nhà hàng, đặt dịch vụ trước mà không cần phải đến trực tiếp hay gọi điện qua số của nhà hàng để đặt theo kiểu truyền thống. Thêm vào đó khách hàng cũng có thể trực tiếp đánh giá về chất lượng dịch vụ của nhà hàng cũng như để lại ý kiến đóng góp để nhà hàng được cải thiện hơn. </w:t>
      </w:r>
    </w:p>
    <w:p w14:paraId="50534AAA" w14:textId="643587EF" w:rsidR="00783FAF" w:rsidRPr="00654136" w:rsidRDefault="00EC60C2" w:rsidP="00D209D5">
      <w:pPr>
        <w:pStyle w:val="Heading1"/>
        <w:rPr>
          <w:rFonts w:ascii="Times New Roman" w:eastAsia="Times New Roman" w:hAnsi="Times New Roman" w:cs="Times New Roman"/>
          <w:b/>
          <w:sz w:val="26"/>
          <w:szCs w:val="26"/>
        </w:rPr>
      </w:pPr>
      <w:bookmarkStart w:id="0" w:name="_Toc166981613"/>
      <w:r w:rsidRPr="00654136">
        <w:rPr>
          <w:rFonts w:ascii="Times New Roman" w:eastAsia="Times New Roman" w:hAnsi="Times New Roman" w:cs="Times New Roman"/>
          <w:b/>
          <w:sz w:val="26"/>
          <w:szCs w:val="26"/>
        </w:rPr>
        <w:t xml:space="preserve">1.Về </w:t>
      </w:r>
      <w:bookmarkEnd w:id="0"/>
      <w:r w:rsidR="004A3DE7" w:rsidRPr="00654136">
        <w:rPr>
          <w:rFonts w:ascii="Times New Roman" w:eastAsia="Times New Roman" w:hAnsi="Times New Roman" w:cs="Times New Roman"/>
          <w:b/>
          <w:sz w:val="26"/>
          <w:szCs w:val="26"/>
        </w:rPr>
        <w:t>SORAE</w:t>
      </w:r>
    </w:p>
    <w:p w14:paraId="26643320" w14:textId="77777777" w:rsidR="00783FAF" w:rsidRPr="00654136" w:rsidRDefault="00EC60C2" w:rsidP="00D209D5">
      <w:pPr>
        <w:pStyle w:val="Heading2"/>
        <w:rPr>
          <w:rFonts w:ascii="Times New Roman" w:eastAsia="Times New Roman" w:hAnsi="Times New Roman" w:cs="Times New Roman"/>
          <w:b/>
          <w:sz w:val="26"/>
          <w:szCs w:val="26"/>
        </w:rPr>
      </w:pPr>
      <w:bookmarkStart w:id="1" w:name="_Toc166981614"/>
      <w:r w:rsidRPr="00654136">
        <w:rPr>
          <w:rFonts w:ascii="Times New Roman" w:eastAsia="Times New Roman" w:hAnsi="Times New Roman" w:cs="Times New Roman"/>
          <w:b/>
          <w:sz w:val="26"/>
          <w:szCs w:val="26"/>
        </w:rPr>
        <w:t>1.1.Giới thiệu</w:t>
      </w:r>
      <w:bookmarkEnd w:id="1"/>
    </w:p>
    <w:p w14:paraId="7BE91B2A" w14:textId="77777777" w:rsidR="004A3DE7" w:rsidRPr="00654136" w:rsidRDefault="004A3DE7" w:rsidP="004A3DE7">
      <w:pPr>
        <w:shd w:val="clear" w:color="auto" w:fill="FEFEFE"/>
        <w:spacing w:line="240" w:lineRule="auto"/>
        <w:jc w:val="center"/>
        <w:outlineLvl w:val="2"/>
        <w:rPr>
          <w:rFonts w:ascii="Times New Roman" w:eastAsia="Times New Roman" w:hAnsi="Times New Roman" w:cs="Times New Roman"/>
          <w:color w:val="333333"/>
          <w:sz w:val="26"/>
          <w:szCs w:val="26"/>
        </w:rPr>
      </w:pPr>
      <w:bookmarkStart w:id="2" w:name="_Toc166981615"/>
      <w:r w:rsidRPr="00654136">
        <w:rPr>
          <w:rFonts w:ascii="Times New Roman" w:eastAsia="Times New Roman" w:hAnsi="Times New Roman" w:cs="Times New Roman"/>
          <w:b/>
          <w:bCs/>
          <w:color w:val="333333"/>
          <w:sz w:val="26"/>
          <w:szCs w:val="26"/>
        </w:rPr>
        <w:t>SORAE – TOKYO thu nhỏ giữa lòng SÀI GÒN</w:t>
      </w:r>
    </w:p>
    <w:p w14:paraId="38C402EF" w14:textId="77777777" w:rsidR="004A3DE7" w:rsidRPr="00654136" w:rsidRDefault="004A3DE7" w:rsidP="004A3DE7">
      <w:pPr>
        <w:shd w:val="clear" w:color="auto" w:fill="FEFEFE"/>
        <w:spacing w:after="450" w:line="420" w:lineRule="atLeast"/>
        <w:jc w:val="center"/>
        <w:rPr>
          <w:rFonts w:ascii="Times New Roman" w:eastAsia="Times New Roman" w:hAnsi="Times New Roman" w:cs="Times New Roman"/>
          <w:color w:val="333333"/>
          <w:sz w:val="26"/>
          <w:szCs w:val="26"/>
        </w:rPr>
      </w:pPr>
      <w:r w:rsidRPr="00654136">
        <w:rPr>
          <w:rFonts w:ascii="Times New Roman" w:eastAsia="Times New Roman" w:hAnsi="Times New Roman" w:cs="Times New Roman"/>
          <w:color w:val="333333"/>
          <w:sz w:val="26"/>
          <w:szCs w:val="26"/>
        </w:rPr>
        <w:t>Trong tiếng Nhật, ‘Sora’ là bầu trời, ‘E’ là định hướng, và ‘SORAE’ có nghĩa là hướng tới bầu trời. Như một lời khẳng định mạnh mẽ, SORAE trở lại và tái hiện những trải nghiệm ẩm thực Nhật Bản như ngọc sáng giữa thiên không.</w:t>
      </w:r>
    </w:p>
    <w:p w14:paraId="24E7D305" w14:textId="77777777" w:rsidR="004A3DE7" w:rsidRPr="00654136" w:rsidRDefault="004A3DE7" w:rsidP="004A3DE7">
      <w:pPr>
        <w:shd w:val="clear" w:color="auto" w:fill="FEFEFE"/>
        <w:spacing w:after="450" w:line="240" w:lineRule="auto"/>
        <w:outlineLvl w:val="2"/>
        <w:rPr>
          <w:rFonts w:ascii="Times New Roman" w:eastAsia="Times New Roman" w:hAnsi="Times New Roman" w:cs="Times New Roman"/>
          <w:b/>
          <w:i/>
          <w:color w:val="00B050"/>
          <w:sz w:val="26"/>
          <w:szCs w:val="26"/>
        </w:rPr>
      </w:pPr>
      <w:r w:rsidRPr="00654136">
        <w:rPr>
          <w:rFonts w:ascii="Times New Roman" w:eastAsia="Times New Roman" w:hAnsi="Times New Roman" w:cs="Times New Roman"/>
          <w:b/>
          <w:i/>
          <w:color w:val="00B050"/>
          <w:sz w:val="26"/>
          <w:szCs w:val="26"/>
        </w:rPr>
        <w:t>Quầy Sushi &amp; Sake Mở</w:t>
      </w:r>
    </w:p>
    <w:p w14:paraId="6C9731E4" w14:textId="77777777" w:rsidR="004A3DE7" w:rsidRPr="00654136" w:rsidRDefault="004A3DE7" w:rsidP="004A3DE7">
      <w:pPr>
        <w:shd w:val="clear" w:color="auto" w:fill="FEFEFE"/>
        <w:spacing w:line="420" w:lineRule="atLeast"/>
        <w:rPr>
          <w:rFonts w:ascii="Times New Roman" w:eastAsia="Times New Roman" w:hAnsi="Times New Roman" w:cs="Times New Roman"/>
          <w:color w:val="333333"/>
          <w:sz w:val="26"/>
          <w:szCs w:val="26"/>
        </w:rPr>
      </w:pPr>
      <w:r w:rsidRPr="00654136">
        <w:rPr>
          <w:rFonts w:ascii="Times New Roman" w:eastAsia="Times New Roman" w:hAnsi="Times New Roman" w:cs="Times New Roman"/>
          <w:color w:val="333333"/>
          <w:sz w:val="26"/>
          <w:szCs w:val="26"/>
        </w:rPr>
        <w:t>Đây là Sushi &amp; Sake Bar duy nhất trưng bày một bộ sưu tập các loại rượu Sake nổi tiếng và những loại hải sản tươi sống được nhập khẩu từ Nhật Bản. Tại đây, thực khách cũng có thể chiêm ngưỡng được quá trình các sư phụ chuẩn bị những phần sashimi tươi ngon nhất</w:t>
      </w:r>
    </w:p>
    <w:p w14:paraId="7F61F82D" w14:textId="4E10AAC3" w:rsidR="004A3DE7" w:rsidRPr="00654136" w:rsidRDefault="004A3DE7" w:rsidP="004A3DE7">
      <w:pPr>
        <w:shd w:val="clear" w:color="auto" w:fill="FEFEFE"/>
        <w:spacing w:line="240" w:lineRule="auto"/>
        <w:textAlignment w:val="top"/>
        <w:rPr>
          <w:rFonts w:ascii="Times New Roman" w:eastAsia="Times New Roman" w:hAnsi="Times New Roman" w:cs="Times New Roman"/>
          <w:color w:val="333333"/>
          <w:sz w:val="26"/>
          <w:szCs w:val="26"/>
        </w:rPr>
      </w:pPr>
    </w:p>
    <w:p w14:paraId="6C7ADC64" w14:textId="77777777" w:rsidR="004A3DE7" w:rsidRPr="00654136" w:rsidRDefault="004A3DE7" w:rsidP="004A3DE7">
      <w:pPr>
        <w:shd w:val="clear" w:color="auto" w:fill="FEFEFE"/>
        <w:spacing w:after="450" w:line="240" w:lineRule="auto"/>
        <w:outlineLvl w:val="2"/>
        <w:rPr>
          <w:rFonts w:ascii="Times New Roman" w:eastAsia="Times New Roman" w:hAnsi="Times New Roman" w:cs="Times New Roman"/>
          <w:b/>
          <w:i/>
          <w:color w:val="00B050"/>
          <w:sz w:val="26"/>
          <w:szCs w:val="26"/>
        </w:rPr>
      </w:pPr>
      <w:r w:rsidRPr="00654136">
        <w:rPr>
          <w:rFonts w:ascii="Times New Roman" w:eastAsia="Times New Roman" w:hAnsi="Times New Roman" w:cs="Times New Roman"/>
          <w:b/>
          <w:i/>
          <w:color w:val="00B050"/>
          <w:sz w:val="26"/>
          <w:szCs w:val="26"/>
        </w:rPr>
        <w:t>Quầy Yakitori Bar</w:t>
      </w:r>
    </w:p>
    <w:p w14:paraId="4065E6E2" w14:textId="77777777" w:rsidR="004A3DE7" w:rsidRPr="00654136" w:rsidRDefault="004A3DE7" w:rsidP="004A3DE7">
      <w:pPr>
        <w:shd w:val="clear" w:color="auto" w:fill="FEFEFE"/>
        <w:spacing w:line="420" w:lineRule="atLeast"/>
        <w:rPr>
          <w:rFonts w:ascii="Times New Roman" w:eastAsia="Times New Roman" w:hAnsi="Times New Roman" w:cs="Times New Roman"/>
          <w:color w:val="333333"/>
          <w:sz w:val="26"/>
          <w:szCs w:val="26"/>
        </w:rPr>
      </w:pPr>
      <w:r w:rsidRPr="00654136">
        <w:rPr>
          <w:rFonts w:ascii="Times New Roman" w:eastAsia="Times New Roman" w:hAnsi="Times New Roman" w:cs="Times New Roman"/>
          <w:color w:val="333333"/>
          <w:sz w:val="26"/>
          <w:szCs w:val="26"/>
        </w:rPr>
        <w:t>Bên cạnh Sushi Bar thì bếp mở Yakitori &amp; Beer cũng là một điểm sáng của nhà hàng. Thực khách có thể vừa thưởng thức những xiên thịt Yakitori đặc trưng cùng bộ sưu tập bia phong phú, vừa quan sát các sư phụ Nhật Bản nướng những xiên thịt thơm nồng trên bếp than hồng đỏ rực gồm bò Wagyu, thịt ba chỉ, cá và các loại thịt nướng khác.</w:t>
      </w:r>
    </w:p>
    <w:p w14:paraId="20573E00" w14:textId="7073EC21" w:rsidR="004A3DE7" w:rsidRPr="00654136" w:rsidRDefault="004A3DE7" w:rsidP="004A3DE7">
      <w:pPr>
        <w:shd w:val="clear" w:color="auto" w:fill="FEFEFE"/>
        <w:spacing w:line="240" w:lineRule="auto"/>
        <w:textAlignment w:val="top"/>
        <w:rPr>
          <w:rFonts w:ascii="Times New Roman" w:eastAsia="Times New Roman" w:hAnsi="Times New Roman" w:cs="Times New Roman"/>
          <w:color w:val="333333"/>
          <w:sz w:val="26"/>
          <w:szCs w:val="26"/>
        </w:rPr>
      </w:pPr>
    </w:p>
    <w:p w14:paraId="4DF24DEE" w14:textId="77777777" w:rsidR="004A3DE7" w:rsidRPr="00654136" w:rsidRDefault="004A3DE7" w:rsidP="004A3DE7">
      <w:pPr>
        <w:shd w:val="clear" w:color="auto" w:fill="FEFEFE"/>
        <w:spacing w:after="450" w:line="240" w:lineRule="auto"/>
        <w:outlineLvl w:val="2"/>
        <w:rPr>
          <w:rFonts w:ascii="Times New Roman" w:eastAsia="Times New Roman" w:hAnsi="Times New Roman" w:cs="Times New Roman"/>
          <w:b/>
          <w:i/>
          <w:color w:val="00B050"/>
          <w:sz w:val="26"/>
          <w:szCs w:val="26"/>
        </w:rPr>
      </w:pPr>
      <w:r w:rsidRPr="00654136">
        <w:rPr>
          <w:rFonts w:ascii="Times New Roman" w:eastAsia="Times New Roman" w:hAnsi="Times New Roman" w:cs="Times New Roman"/>
          <w:b/>
          <w:i/>
          <w:color w:val="00B050"/>
          <w:sz w:val="26"/>
          <w:szCs w:val="26"/>
        </w:rPr>
        <w:t>Hệ thống phòng riêng cao cấp</w:t>
      </w:r>
    </w:p>
    <w:p w14:paraId="63A48BAF" w14:textId="77777777" w:rsidR="004A3DE7" w:rsidRPr="00654136" w:rsidRDefault="004A3DE7" w:rsidP="004A3DE7">
      <w:pPr>
        <w:shd w:val="clear" w:color="auto" w:fill="FEFEFE"/>
        <w:spacing w:line="420" w:lineRule="atLeast"/>
        <w:rPr>
          <w:rFonts w:ascii="Times New Roman" w:eastAsia="Times New Roman" w:hAnsi="Times New Roman" w:cs="Times New Roman"/>
          <w:color w:val="333333"/>
          <w:sz w:val="26"/>
          <w:szCs w:val="26"/>
        </w:rPr>
      </w:pPr>
      <w:r w:rsidRPr="00654136">
        <w:rPr>
          <w:rFonts w:ascii="Times New Roman" w:eastAsia="Times New Roman" w:hAnsi="Times New Roman" w:cs="Times New Roman"/>
          <w:color w:val="333333"/>
          <w:sz w:val="26"/>
          <w:szCs w:val="26"/>
        </w:rPr>
        <w:t>Sorae có những phòng VIP cho những thực khách muốn có một không gian riêng tư dành cho buổi tối hoặc những dịp đặc biệt. Mỗi phòng được thiết kế theo một chủ đề riêng biệt giúp thực khách có được những trải nghiệm phong phú và qua đó có thể hiểu về nền văn hóa và truyền thống Nhật Bản một cách rõ nét hơn. Có tổng cộng 14 phòng theo chủ đề riêng tại Sorae: Ryotei, Bonsai, Sakura, Ginza, Fujiyama, Zen, Geisha, Niwa, Yozora, Misora, Hinata, Hoshi, Shinju, Koi.</w:t>
      </w:r>
    </w:p>
    <w:p w14:paraId="24D29D9E" w14:textId="77777777" w:rsidR="004A3DE7" w:rsidRPr="00654136" w:rsidRDefault="004A3DE7" w:rsidP="004A3DE7">
      <w:pPr>
        <w:shd w:val="clear" w:color="auto" w:fill="FEFEFE"/>
        <w:spacing w:after="450" w:line="420" w:lineRule="atLeast"/>
        <w:rPr>
          <w:rFonts w:ascii="Times New Roman" w:eastAsia="Times New Roman" w:hAnsi="Times New Roman" w:cs="Times New Roman"/>
          <w:color w:val="333333"/>
          <w:sz w:val="26"/>
          <w:szCs w:val="26"/>
        </w:rPr>
      </w:pPr>
    </w:p>
    <w:p w14:paraId="74ACD0C9" w14:textId="77777777" w:rsidR="004A3DE7" w:rsidRPr="00654136" w:rsidRDefault="004A3DE7" w:rsidP="004A3DE7">
      <w:pPr>
        <w:shd w:val="clear" w:color="auto" w:fill="FEFEFE"/>
        <w:spacing w:after="450" w:line="420" w:lineRule="atLeast"/>
        <w:rPr>
          <w:rFonts w:ascii="Times New Roman" w:eastAsia="Times New Roman" w:hAnsi="Times New Roman" w:cs="Times New Roman"/>
          <w:color w:val="333333"/>
          <w:sz w:val="26"/>
          <w:szCs w:val="26"/>
        </w:rPr>
      </w:pPr>
    </w:p>
    <w:p w14:paraId="4C4678E6" w14:textId="77777777" w:rsidR="00783FAF" w:rsidRPr="00654136" w:rsidRDefault="00EC60C2" w:rsidP="00D209D5">
      <w:pPr>
        <w:pStyle w:val="Heading2"/>
        <w:rPr>
          <w:rFonts w:ascii="Times New Roman" w:eastAsia="Times New Roman" w:hAnsi="Times New Roman" w:cs="Times New Roman"/>
          <w:b/>
          <w:sz w:val="26"/>
          <w:szCs w:val="26"/>
        </w:rPr>
      </w:pPr>
      <w:r w:rsidRPr="00654136">
        <w:rPr>
          <w:rFonts w:ascii="Times New Roman" w:eastAsia="Times New Roman" w:hAnsi="Times New Roman" w:cs="Times New Roman"/>
          <w:b/>
          <w:sz w:val="26"/>
          <w:szCs w:val="26"/>
        </w:rPr>
        <w:t>1.2. Mục tiêu</w:t>
      </w:r>
      <w:bookmarkEnd w:id="2"/>
    </w:p>
    <w:p w14:paraId="56DEE119" w14:textId="12646B01" w:rsidR="00E46634" w:rsidRPr="00654136" w:rsidRDefault="00E46634" w:rsidP="00E46634">
      <w:pPr>
        <w:rPr>
          <w:rFonts w:ascii="Times New Roman" w:hAnsi="Times New Roman" w:cs="Times New Roman"/>
          <w:sz w:val="26"/>
          <w:szCs w:val="26"/>
        </w:rPr>
      </w:pPr>
      <w:bookmarkStart w:id="3" w:name="_Hlk154953400"/>
      <w:bookmarkStart w:id="4" w:name="_Toc166981616"/>
      <w:r w:rsidRPr="00654136">
        <w:rPr>
          <w:rFonts w:ascii="Times New Roman" w:hAnsi="Times New Roman" w:cs="Times New Roman"/>
          <w:sz w:val="26"/>
          <w:szCs w:val="26"/>
        </w:rPr>
        <w:t>Đề tài này được  nghiên cứu nhằm mục đích chung như:</w:t>
      </w:r>
    </w:p>
    <w:p w14:paraId="3F6E655B" w14:textId="77777777" w:rsidR="00E46634" w:rsidRPr="00654136" w:rsidRDefault="00E46634" w:rsidP="00E46634">
      <w:pPr>
        <w:pStyle w:val="ListParagraph"/>
        <w:numPr>
          <w:ilvl w:val="0"/>
          <w:numId w:val="27"/>
        </w:numPr>
        <w:tabs>
          <w:tab w:val="left" w:leader="dot" w:pos="9072"/>
        </w:tabs>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Giảm thiểu chi phí cũng như khắc phục được các khó khăn trong quá trình quản lý bán hàng. Giúp tăng cao độ tin cập với khách hàng.</w:t>
      </w:r>
    </w:p>
    <w:p w14:paraId="093335C5" w14:textId="77777777" w:rsidR="00E46634" w:rsidRPr="00654136" w:rsidRDefault="00E46634" w:rsidP="00E46634">
      <w:pPr>
        <w:pStyle w:val="ListParagraph"/>
        <w:numPr>
          <w:ilvl w:val="0"/>
          <w:numId w:val="27"/>
        </w:numPr>
        <w:tabs>
          <w:tab w:val="left" w:leader="dot" w:pos="9072"/>
        </w:tabs>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Quản lý được các thông tin khách hàng, bàn ăn, món ăn, đặt bàn trước cho khách một cách nhanh chóng và chính xác tại nhà hàng Sorea.</w:t>
      </w:r>
    </w:p>
    <w:p w14:paraId="0CA274A7" w14:textId="77777777" w:rsidR="00E46634" w:rsidRPr="00654136" w:rsidRDefault="00E46634" w:rsidP="00E46634">
      <w:pPr>
        <w:pStyle w:val="ListParagraph"/>
        <w:numPr>
          <w:ilvl w:val="0"/>
          <w:numId w:val="27"/>
        </w:numPr>
        <w:tabs>
          <w:tab w:val="left" w:leader="dot" w:pos="9072"/>
        </w:tabs>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Giải quyết và tối ưu hóa việc quản lý thông tin khách hàng đặt bàn và gọi món.</w:t>
      </w:r>
    </w:p>
    <w:p w14:paraId="4F61D2FB" w14:textId="77777777" w:rsidR="00E46634" w:rsidRPr="00654136" w:rsidRDefault="00E46634" w:rsidP="00E46634">
      <w:pPr>
        <w:pStyle w:val="ListParagraph"/>
        <w:numPr>
          <w:ilvl w:val="0"/>
          <w:numId w:val="27"/>
        </w:numPr>
        <w:tabs>
          <w:tab w:val="left" w:leader="dot" w:pos="9072"/>
        </w:tabs>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Đưa ra các báo cáo, thống kê tổng hợp và phân tích.</w:t>
      </w:r>
    </w:p>
    <w:p w14:paraId="76E7B661" w14:textId="77777777" w:rsidR="00E46634" w:rsidRPr="00654136" w:rsidRDefault="00E46634" w:rsidP="00E46634">
      <w:pPr>
        <w:rPr>
          <w:rFonts w:ascii="Times New Roman" w:hAnsi="Times New Roman" w:cs="Times New Roman"/>
          <w:sz w:val="26"/>
          <w:szCs w:val="26"/>
        </w:rPr>
      </w:pPr>
      <w:r w:rsidRPr="00654136">
        <w:rPr>
          <w:rFonts w:ascii="Times New Roman" w:hAnsi="Times New Roman" w:cs="Times New Roman"/>
          <w:sz w:val="26"/>
          <w:szCs w:val="26"/>
        </w:rPr>
        <w:t>Đề tài “Xây dựng website quản lý đặt dịch vụ cho nhà hàng Sorae” hướng đến các mục tiêu cụ thể như :</w:t>
      </w:r>
    </w:p>
    <w:p w14:paraId="324CA738" w14:textId="77777777" w:rsidR="00E46634" w:rsidRPr="00654136" w:rsidRDefault="00E46634" w:rsidP="00E46634">
      <w:pPr>
        <w:pStyle w:val="ListParagraph"/>
        <w:numPr>
          <w:ilvl w:val="0"/>
          <w:numId w:val="28"/>
        </w:numPr>
        <w:tabs>
          <w:tab w:val="left" w:leader="dot" w:pos="9072"/>
        </w:tabs>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Phân quyền người dùng, bảo mật thông tin.</w:t>
      </w:r>
    </w:p>
    <w:p w14:paraId="41B7CC1C" w14:textId="77777777" w:rsidR="00E46634" w:rsidRPr="00654136" w:rsidRDefault="00E46634" w:rsidP="00E46634">
      <w:pPr>
        <w:pStyle w:val="ListParagraph"/>
        <w:numPr>
          <w:ilvl w:val="0"/>
          <w:numId w:val="28"/>
        </w:numPr>
        <w:tabs>
          <w:tab w:val="left" w:leader="dot" w:pos="9072"/>
        </w:tabs>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Admin có thể quản lý món ăn, thực đơn, thêm xóa các loại dịch vụ, quản lý người dùng đặt dịch vụ cũng như số lượng người để tiện sắp xếp.</w:t>
      </w:r>
    </w:p>
    <w:p w14:paraId="431E33ED" w14:textId="77777777" w:rsidR="00E46634" w:rsidRPr="00654136" w:rsidRDefault="00E46634" w:rsidP="00E46634">
      <w:pPr>
        <w:pStyle w:val="ListParagraph"/>
        <w:numPr>
          <w:ilvl w:val="0"/>
          <w:numId w:val="28"/>
        </w:numPr>
        <w:tabs>
          <w:tab w:val="left" w:leader="dot" w:pos="9072"/>
        </w:tabs>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Người dùng có thể xem món ăn, xem dịch vụ, đánh giá, xem review, liên hệ với nhà hàng, đặt bàn trước.</w:t>
      </w:r>
    </w:p>
    <w:bookmarkEnd w:id="3"/>
    <w:p w14:paraId="5EDCFCB1" w14:textId="77777777" w:rsidR="00783FAF" w:rsidRPr="00654136" w:rsidRDefault="00EC60C2" w:rsidP="00D209D5">
      <w:pPr>
        <w:pStyle w:val="Heading2"/>
        <w:rPr>
          <w:rFonts w:ascii="Times New Roman" w:eastAsia="Times New Roman" w:hAnsi="Times New Roman" w:cs="Times New Roman"/>
          <w:b/>
          <w:sz w:val="26"/>
          <w:szCs w:val="26"/>
        </w:rPr>
      </w:pPr>
      <w:r w:rsidRPr="00654136">
        <w:rPr>
          <w:rFonts w:ascii="Times New Roman" w:eastAsia="Times New Roman" w:hAnsi="Times New Roman" w:cs="Times New Roman"/>
          <w:b/>
          <w:sz w:val="26"/>
          <w:szCs w:val="26"/>
        </w:rPr>
        <w:t>1.3. Phạm vi</w:t>
      </w:r>
      <w:bookmarkEnd w:id="4"/>
    </w:p>
    <w:p w14:paraId="0050C253" w14:textId="77777777" w:rsidR="004A3DE7" w:rsidRPr="00654136" w:rsidRDefault="004A3DE7" w:rsidP="004A3DE7">
      <w:pPr>
        <w:pStyle w:val="ListParagraph"/>
        <w:numPr>
          <w:ilvl w:val="0"/>
          <w:numId w:val="26"/>
        </w:numPr>
        <w:rPr>
          <w:rFonts w:ascii="Times New Roman" w:hAnsi="Times New Roman" w:cs="Times New Roman"/>
          <w:sz w:val="26"/>
          <w:szCs w:val="26"/>
        </w:rPr>
      </w:pPr>
      <w:r w:rsidRPr="00654136">
        <w:rPr>
          <w:rFonts w:ascii="Times New Roman" w:hAnsi="Times New Roman" w:cs="Times New Roman"/>
          <w:sz w:val="26"/>
          <w:szCs w:val="26"/>
        </w:rPr>
        <w:t>Các chức năng của website quản lý bán hàng.</w:t>
      </w:r>
    </w:p>
    <w:p w14:paraId="353B8FC4" w14:textId="77777777" w:rsidR="004A3DE7" w:rsidRPr="00654136" w:rsidRDefault="004A3DE7" w:rsidP="004A3DE7">
      <w:pPr>
        <w:pStyle w:val="ListParagraph"/>
        <w:numPr>
          <w:ilvl w:val="0"/>
          <w:numId w:val="26"/>
        </w:numPr>
        <w:rPr>
          <w:rFonts w:ascii="Times New Roman" w:hAnsi="Times New Roman" w:cs="Times New Roman"/>
          <w:sz w:val="26"/>
          <w:szCs w:val="26"/>
        </w:rPr>
      </w:pPr>
      <w:r w:rsidRPr="00654136">
        <w:rPr>
          <w:rFonts w:ascii="Times New Roman" w:hAnsi="Times New Roman" w:cs="Times New Roman"/>
          <w:sz w:val="26"/>
          <w:szCs w:val="26"/>
        </w:rPr>
        <w:t>Quy trình xây dựng chương trình đặt bàn của người dùng và người quản lý nhà hàng.</w:t>
      </w:r>
    </w:p>
    <w:p w14:paraId="5ED70863" w14:textId="4E5725C4" w:rsidR="00783FAF" w:rsidRPr="00654136" w:rsidRDefault="00783FAF">
      <w:pPr>
        <w:ind w:left="1440"/>
        <w:rPr>
          <w:rFonts w:ascii="Times New Roman" w:eastAsia="Times New Roman" w:hAnsi="Times New Roman" w:cs="Times New Roman"/>
          <w:sz w:val="26"/>
          <w:szCs w:val="26"/>
        </w:rPr>
      </w:pPr>
    </w:p>
    <w:p w14:paraId="7A69A1FE" w14:textId="77777777" w:rsidR="00783FAF" w:rsidRPr="00654136" w:rsidRDefault="00EC60C2" w:rsidP="00D209D5">
      <w:pPr>
        <w:pStyle w:val="Heading2"/>
        <w:rPr>
          <w:rFonts w:ascii="Times New Roman" w:eastAsia="Times New Roman" w:hAnsi="Times New Roman" w:cs="Times New Roman"/>
          <w:b/>
          <w:sz w:val="26"/>
          <w:szCs w:val="26"/>
        </w:rPr>
      </w:pPr>
      <w:bookmarkStart w:id="5" w:name="_Toc166981617"/>
      <w:r w:rsidRPr="00654136">
        <w:rPr>
          <w:rFonts w:ascii="Times New Roman" w:eastAsia="Times New Roman" w:hAnsi="Times New Roman" w:cs="Times New Roman"/>
          <w:b/>
          <w:sz w:val="26"/>
          <w:szCs w:val="26"/>
        </w:rPr>
        <w:t>1.4.Đặc tả</w:t>
      </w:r>
      <w:bookmarkEnd w:id="5"/>
    </w:p>
    <w:p w14:paraId="417879EB" w14:textId="77777777" w:rsidR="00783FAF" w:rsidRPr="00654136" w:rsidRDefault="00EC60C2">
      <w:pPr>
        <w:ind w:firstLine="720"/>
        <w:rPr>
          <w:rFonts w:ascii="Times New Roman" w:eastAsia="Times New Roman" w:hAnsi="Times New Roman" w:cs="Times New Roman"/>
          <w:i/>
          <w:color w:val="FF0000"/>
          <w:sz w:val="26"/>
          <w:szCs w:val="26"/>
        </w:rPr>
      </w:pPr>
      <w:r w:rsidRPr="00654136">
        <w:rPr>
          <w:rFonts w:ascii="Times New Roman" w:eastAsia="Times New Roman" w:hAnsi="Times New Roman" w:cs="Times New Roman"/>
          <w:i/>
          <w:color w:val="FF0000"/>
          <w:sz w:val="26"/>
          <w:szCs w:val="26"/>
        </w:rPr>
        <w:t>Phần mềm quản lý bao gồm các chức năng chính: bán hàng, quản lý nhân viên, quản lý hàng hóa, quản lý bàn</w:t>
      </w:r>
    </w:p>
    <w:p w14:paraId="68CDC2A1" w14:textId="77777777" w:rsidR="00144B86" w:rsidRPr="00654136" w:rsidRDefault="00144B86" w:rsidP="00B16E79">
      <w:pPr>
        <w:pStyle w:val="ListParagraph"/>
        <w:numPr>
          <w:ilvl w:val="1"/>
          <w:numId w:val="25"/>
        </w:numPr>
        <w:rPr>
          <w:rFonts w:ascii="Times New Roman" w:hAnsi="Times New Roman" w:cs="Times New Roman"/>
          <w:sz w:val="26"/>
          <w:szCs w:val="26"/>
        </w:rPr>
      </w:pPr>
      <w:r w:rsidRPr="00654136">
        <w:rPr>
          <w:rFonts w:ascii="Times New Roman" w:hAnsi="Times New Roman" w:cs="Times New Roman"/>
          <w:b/>
          <w:color w:val="00B0F0"/>
          <w:sz w:val="26"/>
          <w:szCs w:val="26"/>
        </w:rPr>
        <w:t>Quản lý người dùng</w:t>
      </w:r>
      <w:r w:rsidRPr="00654136">
        <w:rPr>
          <w:rFonts w:ascii="Times New Roman" w:hAnsi="Times New Roman" w:cs="Times New Roman"/>
          <w:sz w:val="26"/>
          <w:szCs w:val="26"/>
        </w:rPr>
        <w:t>: Wesbiste có phân quyền cho người dùng và admin. Admin sẽ có thể quản lý toàn bộ hoạt động của hệ thống, người dùng sẽ có thể xem thực đơn, món ăn, đặt bàn.</w:t>
      </w:r>
    </w:p>
    <w:p w14:paraId="38B08171" w14:textId="77777777" w:rsidR="00144B86" w:rsidRPr="00654136" w:rsidRDefault="00144B86" w:rsidP="00B16E79">
      <w:pPr>
        <w:pStyle w:val="ListParagraph"/>
        <w:numPr>
          <w:ilvl w:val="0"/>
          <w:numId w:val="25"/>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b/>
          <w:color w:val="00B0F0"/>
          <w:sz w:val="26"/>
          <w:szCs w:val="26"/>
        </w:rPr>
        <w:t>Quản lý đặt dịch vụ</w:t>
      </w:r>
      <w:r w:rsidRPr="00654136">
        <w:rPr>
          <w:rFonts w:ascii="Times New Roman" w:hAnsi="Times New Roman" w:cs="Times New Roman"/>
          <w:sz w:val="26"/>
          <w:szCs w:val="26"/>
        </w:rPr>
        <w:t>: Nhu cầu đặt bàn trước để đãi tiệc của khách hàng ngày càng tăng. Vì vậy chức năng này sẽ quản lý các dịch vụ, các gói ưu đãi khi người dùng đặt tiệc. Quản lý thông tin đặt bàn trước như tên người đặt bàn, số điện thoại, ngày nhận bàn, số lượng người tham gia cũng như các món ăn và dịch vụ kèm theo.</w:t>
      </w:r>
    </w:p>
    <w:p w14:paraId="6662958E" w14:textId="77777777" w:rsidR="00144B86" w:rsidRPr="00654136" w:rsidRDefault="00144B86" w:rsidP="00B16E79">
      <w:pPr>
        <w:pStyle w:val="ListParagraph"/>
        <w:numPr>
          <w:ilvl w:val="0"/>
          <w:numId w:val="25"/>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b/>
          <w:color w:val="00B0F0"/>
          <w:sz w:val="26"/>
          <w:szCs w:val="26"/>
        </w:rPr>
        <w:t>Quản lý danh mục, món ăn</w:t>
      </w:r>
      <w:r w:rsidRPr="00654136">
        <w:rPr>
          <w:rFonts w:ascii="Times New Roman" w:hAnsi="Times New Roman" w:cs="Times New Roman"/>
          <w:sz w:val="26"/>
          <w:szCs w:val="26"/>
        </w:rPr>
        <w:t>: Tại đây sẽ cho phép quản lý món ăn, đồ uống, menu tại nhà hàng để người dùng có thể tùy ý lựa chọn tiện lợi.</w:t>
      </w:r>
    </w:p>
    <w:p w14:paraId="6F1049B1" w14:textId="77777777" w:rsidR="00144B86" w:rsidRPr="00654136" w:rsidRDefault="00144B86" w:rsidP="00B16E79">
      <w:pPr>
        <w:pStyle w:val="ListParagraph"/>
        <w:numPr>
          <w:ilvl w:val="0"/>
          <w:numId w:val="25"/>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b/>
          <w:color w:val="00B0F0"/>
          <w:sz w:val="26"/>
          <w:szCs w:val="26"/>
        </w:rPr>
        <w:t>Quản lý doanh thu</w:t>
      </w:r>
      <w:r w:rsidRPr="00654136">
        <w:rPr>
          <w:rFonts w:ascii="Times New Roman" w:hAnsi="Times New Roman" w:cs="Times New Roman"/>
          <w:b/>
          <w:sz w:val="26"/>
          <w:szCs w:val="26"/>
        </w:rPr>
        <w:t>:</w:t>
      </w:r>
      <w:r w:rsidRPr="00654136">
        <w:rPr>
          <w:rFonts w:ascii="Times New Roman" w:hAnsi="Times New Roman" w:cs="Times New Roman"/>
          <w:sz w:val="26"/>
          <w:szCs w:val="26"/>
        </w:rPr>
        <w:t xml:space="preserve"> Cho phép báo cáo doanh thu cuối mỗi ngày và quản lý thông tin về doanh thu của nhà hàng.</w:t>
      </w:r>
    </w:p>
    <w:p w14:paraId="61C7FF1B" w14:textId="77777777" w:rsidR="00783FAF" w:rsidRPr="00654136" w:rsidRDefault="00EC60C2" w:rsidP="00D209D5">
      <w:pPr>
        <w:pStyle w:val="Heading2"/>
        <w:rPr>
          <w:rFonts w:ascii="Times New Roman" w:eastAsia="Times New Roman" w:hAnsi="Times New Roman" w:cs="Times New Roman"/>
          <w:b/>
          <w:sz w:val="26"/>
          <w:szCs w:val="26"/>
        </w:rPr>
      </w:pPr>
      <w:bookmarkStart w:id="6" w:name="_Toc166981618"/>
      <w:r w:rsidRPr="00654136">
        <w:rPr>
          <w:rFonts w:ascii="Times New Roman" w:eastAsia="Times New Roman" w:hAnsi="Times New Roman" w:cs="Times New Roman"/>
          <w:b/>
          <w:sz w:val="26"/>
          <w:szCs w:val="26"/>
        </w:rPr>
        <w:t>1.5.Quy trình thực hiện:</w:t>
      </w:r>
      <w:bookmarkEnd w:id="6"/>
    </w:p>
    <w:p w14:paraId="6723CF58" w14:textId="77777777" w:rsidR="00144B86" w:rsidRPr="00654136" w:rsidRDefault="00144B86" w:rsidP="00144B86">
      <w:pPr>
        <w:pStyle w:val="ListParagraph"/>
        <w:keepNext/>
        <w:numPr>
          <w:ilvl w:val="0"/>
          <w:numId w:val="24"/>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Admin sẽ cập nhật các dịch vụ có tại nhà hàng lên hệ thống.</w:t>
      </w:r>
    </w:p>
    <w:p w14:paraId="63D6565B" w14:textId="77777777" w:rsidR="00144B86" w:rsidRPr="00654136" w:rsidRDefault="00144B86" w:rsidP="00144B86">
      <w:pPr>
        <w:pStyle w:val="ListParagraph"/>
        <w:keepNext/>
        <w:numPr>
          <w:ilvl w:val="0"/>
          <w:numId w:val="24"/>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 xml:space="preserve">Nếu </w:t>
      </w:r>
      <w:r w:rsidRPr="00654136">
        <w:rPr>
          <w:rFonts w:ascii="Times New Roman" w:hAnsi="Times New Roman" w:cs="Times New Roman"/>
          <w:b/>
          <w:bCs/>
          <w:sz w:val="26"/>
          <w:szCs w:val="26"/>
        </w:rPr>
        <w:t>Khách hàng</w:t>
      </w:r>
      <w:r w:rsidRPr="00654136">
        <w:rPr>
          <w:rFonts w:ascii="Times New Roman" w:hAnsi="Times New Roman" w:cs="Times New Roman"/>
          <w:sz w:val="26"/>
          <w:szCs w:val="26"/>
        </w:rPr>
        <w:t xml:space="preserve"> chưa có tài khoản thì phải đăng kí </w:t>
      </w:r>
      <w:r w:rsidRPr="00654136">
        <w:rPr>
          <w:rFonts w:ascii="Times New Roman" w:hAnsi="Times New Roman" w:cs="Times New Roman"/>
          <w:b/>
          <w:bCs/>
          <w:sz w:val="26"/>
          <w:szCs w:val="26"/>
        </w:rPr>
        <w:t>Tài khoản</w:t>
      </w:r>
      <w:r w:rsidRPr="00654136">
        <w:rPr>
          <w:rFonts w:ascii="Times New Roman" w:hAnsi="Times New Roman" w:cs="Times New Roman"/>
          <w:sz w:val="26"/>
          <w:szCs w:val="26"/>
        </w:rPr>
        <w:t xml:space="preserve"> để có thể đăng nhập vào website nhà hàng. Khách hàng đã có tài khoản thì chỉ cần đăng nhập vào website để thực hiện các thao tác cần thiết.</w:t>
      </w:r>
    </w:p>
    <w:p w14:paraId="30BBD6C6" w14:textId="77777777" w:rsidR="00144B86" w:rsidRPr="00654136" w:rsidRDefault="00144B86" w:rsidP="00144B86">
      <w:pPr>
        <w:pStyle w:val="ListParagraph"/>
        <w:keepNext/>
        <w:numPr>
          <w:ilvl w:val="0"/>
          <w:numId w:val="24"/>
        </w:numPr>
        <w:spacing w:before="120" w:after="120" w:line="360" w:lineRule="auto"/>
        <w:jc w:val="both"/>
        <w:rPr>
          <w:ins w:id="7" w:author="{D115B661-4745-4B3D-B64E-81C8DA40ABDB}" w:date="2023-12-31T22:40:00Z"/>
          <w:rFonts w:ascii="Times New Roman" w:hAnsi="Times New Roman" w:cs="Times New Roman"/>
          <w:sz w:val="26"/>
          <w:szCs w:val="26"/>
        </w:rPr>
      </w:pPr>
    </w:p>
    <w:p w14:paraId="312B2B1E" w14:textId="77777777" w:rsidR="00144B86" w:rsidRPr="00654136" w:rsidRDefault="00144B86" w:rsidP="00144B86">
      <w:pPr>
        <w:pStyle w:val="ListParagraph"/>
        <w:keepNext/>
        <w:numPr>
          <w:ilvl w:val="0"/>
          <w:numId w:val="24"/>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 xml:space="preserve">Tại đây, </w:t>
      </w:r>
      <w:r w:rsidRPr="00654136">
        <w:rPr>
          <w:rFonts w:ascii="Times New Roman" w:hAnsi="Times New Roman" w:cs="Times New Roman"/>
          <w:b/>
          <w:bCs/>
          <w:sz w:val="26"/>
          <w:szCs w:val="26"/>
        </w:rPr>
        <w:t>Khách hàng</w:t>
      </w:r>
      <w:r w:rsidRPr="00654136">
        <w:rPr>
          <w:rFonts w:ascii="Times New Roman" w:hAnsi="Times New Roman" w:cs="Times New Roman"/>
          <w:sz w:val="26"/>
          <w:szCs w:val="26"/>
        </w:rPr>
        <w:t xml:space="preserve"> có thể xem các </w:t>
      </w:r>
      <w:r w:rsidRPr="00654136">
        <w:rPr>
          <w:rFonts w:ascii="Times New Roman" w:hAnsi="Times New Roman" w:cs="Times New Roman"/>
          <w:b/>
          <w:bCs/>
          <w:sz w:val="26"/>
          <w:szCs w:val="26"/>
        </w:rPr>
        <w:t>Dịch vụ</w:t>
      </w:r>
      <w:r w:rsidRPr="00654136">
        <w:rPr>
          <w:rFonts w:ascii="Times New Roman" w:hAnsi="Times New Roman" w:cs="Times New Roman"/>
          <w:sz w:val="26"/>
          <w:szCs w:val="26"/>
        </w:rPr>
        <w:t xml:space="preserve"> có tại nhà hàng </w:t>
      </w:r>
    </w:p>
    <w:p w14:paraId="6021F8C9" w14:textId="77777777" w:rsidR="00144B86" w:rsidRPr="00654136" w:rsidRDefault="00144B86" w:rsidP="00144B86">
      <w:pPr>
        <w:pStyle w:val="ListParagraph"/>
        <w:keepNext/>
        <w:numPr>
          <w:ilvl w:val="0"/>
          <w:numId w:val="24"/>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 xml:space="preserve">Sau khi đã xem xét, </w:t>
      </w:r>
      <w:r w:rsidRPr="00654136">
        <w:rPr>
          <w:rFonts w:ascii="Times New Roman" w:hAnsi="Times New Roman" w:cs="Times New Roman"/>
          <w:b/>
          <w:bCs/>
          <w:sz w:val="26"/>
          <w:szCs w:val="26"/>
        </w:rPr>
        <w:t>Khách hàng</w:t>
      </w:r>
      <w:r w:rsidRPr="00654136">
        <w:rPr>
          <w:rFonts w:ascii="Times New Roman" w:hAnsi="Times New Roman" w:cs="Times New Roman"/>
          <w:sz w:val="26"/>
          <w:szCs w:val="26"/>
        </w:rPr>
        <w:t xml:space="preserve"> muốn đặt dịch vụ nào thì bấm vào dịch vụ đó để </w:t>
      </w:r>
      <w:r w:rsidRPr="00654136">
        <w:rPr>
          <w:rFonts w:ascii="Times New Roman" w:hAnsi="Times New Roman" w:cs="Times New Roman"/>
          <w:b/>
          <w:bCs/>
          <w:sz w:val="26"/>
          <w:szCs w:val="26"/>
        </w:rPr>
        <w:t>Đặt dịch vụ</w:t>
      </w:r>
      <w:r w:rsidRPr="00654136">
        <w:rPr>
          <w:rFonts w:ascii="Times New Roman" w:hAnsi="Times New Roman" w:cs="Times New Roman"/>
          <w:sz w:val="26"/>
          <w:szCs w:val="26"/>
        </w:rPr>
        <w:t>.</w:t>
      </w:r>
    </w:p>
    <w:p w14:paraId="12521D86" w14:textId="77777777" w:rsidR="00144B86" w:rsidRPr="00654136" w:rsidRDefault="00144B86" w:rsidP="00144B86">
      <w:pPr>
        <w:pStyle w:val="ListParagraph"/>
        <w:keepNext/>
        <w:numPr>
          <w:ilvl w:val="0"/>
          <w:numId w:val="24"/>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 xml:space="preserve">Yêu cầu </w:t>
      </w:r>
      <w:r w:rsidRPr="00654136">
        <w:rPr>
          <w:rFonts w:ascii="Times New Roman" w:hAnsi="Times New Roman" w:cs="Times New Roman"/>
          <w:b/>
          <w:bCs/>
          <w:sz w:val="26"/>
          <w:szCs w:val="26"/>
        </w:rPr>
        <w:t>Đặc dịch vụ</w:t>
      </w:r>
      <w:r w:rsidRPr="00654136">
        <w:rPr>
          <w:rFonts w:ascii="Times New Roman" w:hAnsi="Times New Roman" w:cs="Times New Roman"/>
          <w:sz w:val="26"/>
          <w:szCs w:val="26"/>
        </w:rPr>
        <w:t xml:space="preserve"> của khách hàng sẽ được gửi cho về </w:t>
      </w:r>
      <w:r w:rsidRPr="00654136">
        <w:rPr>
          <w:rFonts w:ascii="Times New Roman" w:hAnsi="Times New Roman" w:cs="Times New Roman"/>
          <w:b/>
          <w:bCs/>
          <w:sz w:val="26"/>
          <w:szCs w:val="26"/>
        </w:rPr>
        <w:t>Admin</w:t>
      </w:r>
      <w:r w:rsidRPr="00654136">
        <w:rPr>
          <w:rFonts w:ascii="Times New Roman" w:hAnsi="Times New Roman" w:cs="Times New Roman"/>
          <w:sz w:val="26"/>
          <w:szCs w:val="26"/>
        </w:rPr>
        <w:t>, Admin sẽ xem xét số lượng và xét duyệt hoặc hủy bỏ yêu cầu đặc dịch vụ của khách hàng.</w:t>
      </w:r>
    </w:p>
    <w:p w14:paraId="734363BC" w14:textId="77777777" w:rsidR="00144B86" w:rsidRPr="00654136" w:rsidRDefault="00144B86" w:rsidP="00144B86">
      <w:pPr>
        <w:pStyle w:val="ListParagraph"/>
        <w:keepNext/>
        <w:numPr>
          <w:ilvl w:val="0"/>
          <w:numId w:val="24"/>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 xml:space="preserve">Kết quả xét duyệt hay hủy bỏ yêu cầu đặt dịch vụ sẽ được gửi về </w:t>
      </w:r>
      <w:r w:rsidRPr="00654136">
        <w:rPr>
          <w:rFonts w:ascii="Times New Roman" w:hAnsi="Times New Roman" w:cs="Times New Roman"/>
          <w:b/>
          <w:bCs/>
          <w:sz w:val="26"/>
          <w:szCs w:val="26"/>
        </w:rPr>
        <w:t>Tài khoản</w:t>
      </w:r>
      <w:r w:rsidRPr="00654136">
        <w:rPr>
          <w:rFonts w:ascii="Times New Roman" w:hAnsi="Times New Roman" w:cs="Times New Roman"/>
          <w:sz w:val="26"/>
          <w:szCs w:val="26"/>
        </w:rPr>
        <w:t xml:space="preserve"> khách hàng.</w:t>
      </w:r>
    </w:p>
    <w:p w14:paraId="7B561D21" w14:textId="77777777" w:rsidR="00144B86" w:rsidRPr="00654136" w:rsidRDefault="00144B86" w:rsidP="00144B86">
      <w:pPr>
        <w:pStyle w:val="ListParagraph"/>
        <w:keepNext/>
        <w:numPr>
          <w:ilvl w:val="0"/>
          <w:numId w:val="24"/>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b/>
          <w:bCs/>
          <w:sz w:val="26"/>
          <w:szCs w:val="26"/>
        </w:rPr>
        <w:t>Tài khoản</w:t>
      </w:r>
      <w:r w:rsidRPr="00654136">
        <w:rPr>
          <w:rFonts w:ascii="Times New Roman" w:hAnsi="Times New Roman" w:cs="Times New Roman"/>
          <w:sz w:val="26"/>
          <w:szCs w:val="26"/>
        </w:rPr>
        <w:t xml:space="preserve"> khách hàng sẽ thông báo đến </w:t>
      </w:r>
      <w:r w:rsidRPr="00654136">
        <w:rPr>
          <w:rFonts w:ascii="Times New Roman" w:hAnsi="Times New Roman" w:cs="Times New Roman"/>
          <w:b/>
          <w:bCs/>
          <w:sz w:val="26"/>
          <w:szCs w:val="26"/>
        </w:rPr>
        <w:t>Khách hàng</w:t>
      </w:r>
      <w:r w:rsidRPr="00654136">
        <w:rPr>
          <w:rFonts w:ascii="Times New Roman" w:hAnsi="Times New Roman" w:cs="Times New Roman"/>
          <w:sz w:val="26"/>
          <w:szCs w:val="26"/>
        </w:rPr>
        <w:t xml:space="preserve"> kết quả yêu cầu này.</w:t>
      </w:r>
    </w:p>
    <w:p w14:paraId="31A86251" w14:textId="77777777" w:rsidR="00144B86" w:rsidRPr="00654136" w:rsidRDefault="00144B86" w:rsidP="00144B86">
      <w:pPr>
        <w:pStyle w:val="ListParagraph"/>
        <w:keepNext/>
        <w:numPr>
          <w:ilvl w:val="0"/>
          <w:numId w:val="24"/>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 xml:space="preserve">Sau khi </w:t>
      </w:r>
      <w:r w:rsidRPr="00654136">
        <w:rPr>
          <w:rFonts w:ascii="Times New Roman" w:hAnsi="Times New Roman" w:cs="Times New Roman"/>
          <w:b/>
          <w:bCs/>
          <w:sz w:val="26"/>
          <w:szCs w:val="26"/>
        </w:rPr>
        <w:t>Khách hàng</w:t>
      </w:r>
      <w:r w:rsidRPr="00654136">
        <w:rPr>
          <w:rFonts w:ascii="Times New Roman" w:hAnsi="Times New Roman" w:cs="Times New Roman"/>
          <w:sz w:val="26"/>
          <w:szCs w:val="26"/>
        </w:rPr>
        <w:t xml:space="preserve"> đã sử dụng dịch vụ, muốn thanh toán thì sẽ liên hệ với </w:t>
      </w:r>
      <w:r w:rsidRPr="00654136">
        <w:rPr>
          <w:rFonts w:ascii="Times New Roman" w:hAnsi="Times New Roman" w:cs="Times New Roman"/>
          <w:b/>
          <w:bCs/>
          <w:sz w:val="26"/>
          <w:szCs w:val="26"/>
        </w:rPr>
        <w:t>Nhân viên thu ngân</w:t>
      </w:r>
      <w:r w:rsidRPr="00654136">
        <w:rPr>
          <w:rFonts w:ascii="Times New Roman" w:hAnsi="Times New Roman" w:cs="Times New Roman"/>
          <w:sz w:val="26"/>
          <w:szCs w:val="26"/>
        </w:rPr>
        <w:t xml:space="preserve"> để tiến hành thanh toán.</w:t>
      </w:r>
    </w:p>
    <w:p w14:paraId="23D0837C" w14:textId="77777777" w:rsidR="00144B86" w:rsidRPr="00654136" w:rsidRDefault="00144B86" w:rsidP="00144B86">
      <w:pPr>
        <w:pStyle w:val="ListParagraph"/>
        <w:keepNext/>
        <w:numPr>
          <w:ilvl w:val="0"/>
          <w:numId w:val="24"/>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b/>
          <w:bCs/>
          <w:sz w:val="26"/>
          <w:szCs w:val="26"/>
        </w:rPr>
        <w:t>Nhân viên thu ngân</w:t>
      </w:r>
      <w:r w:rsidRPr="00654136">
        <w:rPr>
          <w:rFonts w:ascii="Times New Roman" w:hAnsi="Times New Roman" w:cs="Times New Roman"/>
          <w:sz w:val="26"/>
          <w:szCs w:val="26"/>
        </w:rPr>
        <w:t xml:space="preserve"> sẽ bấm </w:t>
      </w:r>
      <w:r w:rsidRPr="00654136">
        <w:rPr>
          <w:rFonts w:ascii="Times New Roman" w:hAnsi="Times New Roman" w:cs="Times New Roman"/>
          <w:b/>
          <w:bCs/>
          <w:sz w:val="26"/>
          <w:szCs w:val="26"/>
        </w:rPr>
        <w:t>Thanh toán</w:t>
      </w:r>
      <w:r w:rsidRPr="00654136">
        <w:rPr>
          <w:rFonts w:ascii="Times New Roman" w:hAnsi="Times New Roman" w:cs="Times New Roman"/>
          <w:sz w:val="26"/>
          <w:szCs w:val="26"/>
        </w:rPr>
        <w:t xml:space="preserve"> để thanh toán hóa đơn cho khách hàng.</w:t>
      </w:r>
    </w:p>
    <w:p w14:paraId="6F9E1A70" w14:textId="1236C1E9" w:rsidR="008B1B22" w:rsidRPr="00654136" w:rsidRDefault="00144B86" w:rsidP="00144B86">
      <w:pPr>
        <w:rPr>
          <w:rFonts w:ascii="Times New Roman" w:eastAsia="Times New Roman" w:hAnsi="Times New Roman" w:cs="Times New Roman"/>
          <w:b/>
          <w:sz w:val="26"/>
          <w:szCs w:val="26"/>
        </w:rPr>
      </w:pPr>
      <w:r w:rsidRPr="00654136">
        <w:rPr>
          <w:rFonts w:ascii="Times New Roman" w:hAnsi="Times New Roman" w:cs="Times New Roman"/>
          <w:sz w:val="26"/>
          <w:szCs w:val="26"/>
        </w:rPr>
        <w:t xml:space="preserve">Sau khi </w:t>
      </w:r>
      <w:r w:rsidRPr="00654136">
        <w:rPr>
          <w:rFonts w:ascii="Times New Roman" w:hAnsi="Times New Roman" w:cs="Times New Roman"/>
          <w:b/>
          <w:bCs/>
          <w:sz w:val="26"/>
          <w:szCs w:val="26"/>
        </w:rPr>
        <w:t>Thanh toán</w:t>
      </w:r>
      <w:r w:rsidRPr="00654136">
        <w:rPr>
          <w:rFonts w:ascii="Times New Roman" w:hAnsi="Times New Roman" w:cs="Times New Roman"/>
          <w:sz w:val="26"/>
          <w:szCs w:val="26"/>
        </w:rPr>
        <w:t xml:space="preserve"> xong hóa đơn sẽ được in ra và đưa cho </w:t>
      </w:r>
      <w:r w:rsidRPr="00654136">
        <w:rPr>
          <w:rFonts w:ascii="Times New Roman" w:hAnsi="Times New Roman" w:cs="Times New Roman"/>
          <w:b/>
          <w:bCs/>
          <w:sz w:val="26"/>
          <w:szCs w:val="26"/>
        </w:rPr>
        <w:t>Khách hàng</w:t>
      </w:r>
      <w:r w:rsidR="00E46634" w:rsidRPr="00654136">
        <w:rPr>
          <w:rFonts w:ascii="Times New Roman" w:hAnsi="Times New Roman" w:cs="Times New Roman"/>
          <w:b/>
          <w:bCs/>
          <w:sz w:val="26"/>
          <w:szCs w:val="26"/>
        </w:rPr>
        <w:t xml:space="preserve"> </w:t>
      </w:r>
      <w:r w:rsidR="00E46634" w:rsidRPr="00654136">
        <w:rPr>
          <w:rFonts w:ascii="Times New Roman" w:eastAsia="Times New Roman" w:hAnsi="Times New Roman" w:cs="Times New Roman"/>
          <w:b/>
          <w:sz w:val="26"/>
          <w:szCs w:val="26"/>
        </w:rPr>
        <w:t>c</w:t>
      </w:r>
      <w:r w:rsidR="008B1B22" w:rsidRPr="00654136">
        <w:rPr>
          <w:rFonts w:ascii="Times New Roman" w:eastAsia="Times New Roman" w:hAnsi="Times New Roman" w:cs="Times New Roman"/>
          <w:b/>
          <w:sz w:val="26"/>
          <w:szCs w:val="26"/>
        </w:rPr>
        <w:t>hi tiết về bảo mật:</w:t>
      </w:r>
    </w:p>
    <w:p w14:paraId="1F691DD2" w14:textId="77777777" w:rsidR="008B1B22" w:rsidRPr="00654136" w:rsidRDefault="008B1B22" w:rsidP="008B1B22">
      <w:pPr>
        <w:numPr>
          <w:ilvl w:val="0"/>
          <w:numId w:val="1"/>
        </w:numPr>
        <w:rPr>
          <w:rFonts w:ascii="Times New Roman" w:eastAsia="Times New Roman" w:hAnsi="Times New Roman" w:cs="Times New Roman"/>
          <w:sz w:val="26"/>
          <w:szCs w:val="26"/>
        </w:rPr>
      </w:pPr>
      <w:r w:rsidRPr="00654136">
        <w:rPr>
          <w:rFonts w:ascii="Times New Roman" w:eastAsia="Times New Roman" w:hAnsi="Times New Roman" w:cs="Times New Roman"/>
          <w:sz w:val="26"/>
          <w:szCs w:val="26"/>
        </w:rPr>
        <w:t>Phải đăng nhập mới thực hiện được các chức năng của phần mềm</w:t>
      </w:r>
    </w:p>
    <w:p w14:paraId="1EA9C0C1" w14:textId="77777777" w:rsidR="008B1B22" w:rsidRPr="00654136" w:rsidRDefault="008B1B22" w:rsidP="008B1B22">
      <w:pPr>
        <w:numPr>
          <w:ilvl w:val="0"/>
          <w:numId w:val="1"/>
        </w:numPr>
        <w:rPr>
          <w:rFonts w:ascii="Times New Roman" w:eastAsia="Times New Roman" w:hAnsi="Times New Roman" w:cs="Times New Roman"/>
          <w:sz w:val="26"/>
          <w:szCs w:val="26"/>
        </w:rPr>
      </w:pPr>
      <w:r w:rsidRPr="00654136">
        <w:rPr>
          <w:rFonts w:ascii="Times New Roman" w:eastAsia="Times New Roman" w:hAnsi="Times New Roman" w:cs="Times New Roman"/>
          <w:sz w:val="26"/>
          <w:szCs w:val="26"/>
        </w:rPr>
        <w:t xml:space="preserve">Chỉ có loại tài khoản Quản lý mới được phép sử dụng tất cả chức năng </w:t>
      </w:r>
    </w:p>
    <w:p w14:paraId="6F8AACCF" w14:textId="77777777" w:rsidR="00783FAF" w:rsidRPr="00654136" w:rsidRDefault="00EC60C2" w:rsidP="00D209D5">
      <w:pPr>
        <w:pStyle w:val="Heading2"/>
        <w:rPr>
          <w:rFonts w:ascii="Times New Roman" w:eastAsia="Times New Roman" w:hAnsi="Times New Roman" w:cs="Times New Roman"/>
          <w:b/>
          <w:sz w:val="26"/>
          <w:szCs w:val="26"/>
        </w:rPr>
      </w:pPr>
      <w:bookmarkStart w:id="8" w:name="_Toc166981619"/>
      <w:r w:rsidRPr="00654136">
        <w:rPr>
          <w:rFonts w:ascii="Times New Roman" w:eastAsia="Times New Roman" w:hAnsi="Times New Roman" w:cs="Times New Roman"/>
          <w:b/>
          <w:sz w:val="26"/>
          <w:szCs w:val="26"/>
        </w:rPr>
        <w:t>1.6.UserCase</w:t>
      </w:r>
      <w:bookmarkEnd w:id="8"/>
    </w:p>
    <w:p w14:paraId="36147F74" w14:textId="77777777" w:rsidR="00783FAF" w:rsidRPr="00654136" w:rsidRDefault="00EC60C2">
      <w:pPr>
        <w:rPr>
          <w:rFonts w:ascii="Times New Roman" w:eastAsia="Times New Roman" w:hAnsi="Times New Roman" w:cs="Times New Roman"/>
          <w:sz w:val="26"/>
          <w:szCs w:val="26"/>
        </w:rPr>
      </w:pPr>
      <w:r w:rsidRPr="00654136">
        <w:rPr>
          <w:rFonts w:ascii="Times New Roman" w:eastAsia="Times New Roman" w:hAnsi="Times New Roman" w:cs="Times New Roman"/>
          <w:sz w:val="26"/>
          <w:szCs w:val="26"/>
        </w:rPr>
        <w:t>UserCase là sơ đồ quan hệ về mặt chức năng và phân vai trò người dùng:</w:t>
      </w:r>
    </w:p>
    <w:p w14:paraId="4B6A6187" w14:textId="77777777" w:rsidR="00783FAF" w:rsidRPr="00654136" w:rsidRDefault="00EC60C2">
      <w:pPr>
        <w:rPr>
          <w:rFonts w:ascii="Times New Roman" w:eastAsia="Times New Roman" w:hAnsi="Times New Roman" w:cs="Times New Roman"/>
          <w:sz w:val="26"/>
          <w:szCs w:val="26"/>
        </w:rPr>
      </w:pPr>
      <w:r w:rsidRPr="00654136">
        <w:rPr>
          <w:rFonts w:ascii="Times New Roman" w:eastAsia="Times New Roman" w:hAnsi="Times New Roman" w:cs="Times New Roman"/>
          <w:sz w:val="26"/>
          <w:szCs w:val="26"/>
        </w:rPr>
        <w:t>Dựa vào nhu cầu của dự án, usecase sẽ có dạng như sau:</w:t>
      </w:r>
    </w:p>
    <w:p w14:paraId="4B2C5075" w14:textId="2DD573CC" w:rsidR="00783FAF" w:rsidRPr="00654136" w:rsidRDefault="00EC60C2">
      <w:pPr>
        <w:rPr>
          <w:rFonts w:ascii="Times New Roman" w:eastAsia="Times New Roman" w:hAnsi="Times New Roman" w:cs="Times New Roman"/>
          <w:sz w:val="26"/>
          <w:szCs w:val="26"/>
        </w:rPr>
      </w:pPr>
      <w:r w:rsidRPr="00654136">
        <w:rPr>
          <w:rFonts w:ascii="Times New Roman" w:eastAsia="Times New Roman" w:hAnsi="Times New Roman" w:cs="Times New Roman"/>
          <w:sz w:val="26"/>
          <w:szCs w:val="26"/>
        </w:rPr>
        <w:t xml:space="preserve"> </w:t>
      </w:r>
      <w:r w:rsidR="003D67AE" w:rsidRPr="00654136">
        <w:rPr>
          <w:rFonts w:ascii="Times New Roman" w:hAnsi="Times New Roman" w:cs="Times New Roman"/>
          <w:noProof/>
          <w:sz w:val="26"/>
          <w:szCs w:val="26"/>
          <w:lang w:val="vi-VN" w:eastAsia="vi-VN"/>
        </w:rPr>
        <w:drawing>
          <wp:inline distT="0" distB="0" distL="0" distR="0" wp14:anchorId="70C82037" wp14:editId="671359D5">
            <wp:extent cx="5733415" cy="3614420"/>
            <wp:effectExtent l="0" t="0" r="635" b="5080"/>
            <wp:docPr id="1673026009" name="Picture 167302600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26009" name="Picture 5" descr="A diagram of a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3415" cy="3614420"/>
                    </a:xfrm>
                    <a:prstGeom prst="rect">
                      <a:avLst/>
                    </a:prstGeom>
                  </pic:spPr>
                </pic:pic>
              </a:graphicData>
            </a:graphic>
          </wp:inline>
        </w:drawing>
      </w:r>
    </w:p>
    <w:p w14:paraId="4DB950E6" w14:textId="77777777" w:rsidR="00C714FE" w:rsidRPr="00654136" w:rsidRDefault="00C714FE" w:rsidP="00C714FE">
      <w:pPr>
        <w:ind w:left="1080"/>
        <w:jc w:val="center"/>
        <w:rPr>
          <w:rFonts w:ascii="Times New Roman" w:hAnsi="Times New Roman" w:cs="Times New Roman"/>
          <w:b/>
          <w:bCs/>
          <w:sz w:val="26"/>
          <w:szCs w:val="26"/>
          <w:u w:val="single"/>
        </w:rPr>
      </w:pPr>
    </w:p>
    <w:p w14:paraId="5961587A" w14:textId="77777777" w:rsidR="00C714FE" w:rsidRPr="00654136" w:rsidRDefault="00C714FE" w:rsidP="00C714FE">
      <w:pPr>
        <w:ind w:left="1080"/>
        <w:jc w:val="center"/>
        <w:rPr>
          <w:rFonts w:ascii="Times New Roman" w:hAnsi="Times New Roman" w:cs="Times New Roman"/>
          <w:b/>
          <w:bCs/>
          <w:sz w:val="26"/>
          <w:szCs w:val="26"/>
          <w:u w:val="single"/>
        </w:rPr>
      </w:pPr>
    </w:p>
    <w:p w14:paraId="03617B06" w14:textId="77777777" w:rsidR="00C714FE" w:rsidRPr="00654136" w:rsidRDefault="00C714FE" w:rsidP="00C714FE">
      <w:pPr>
        <w:ind w:left="1080"/>
        <w:jc w:val="center"/>
        <w:rPr>
          <w:rFonts w:ascii="Times New Roman" w:hAnsi="Times New Roman" w:cs="Times New Roman"/>
          <w:b/>
          <w:bCs/>
          <w:sz w:val="26"/>
          <w:szCs w:val="26"/>
          <w:u w:val="single"/>
        </w:rPr>
      </w:pPr>
      <w:r w:rsidRPr="00654136">
        <w:rPr>
          <w:rFonts w:ascii="Times New Roman" w:hAnsi="Times New Roman" w:cs="Times New Roman"/>
          <w:b/>
          <w:bCs/>
          <w:sz w:val="26"/>
          <w:szCs w:val="26"/>
          <w:u w:val="single"/>
        </w:rPr>
        <w:t>Usercase người dùng</w:t>
      </w:r>
    </w:p>
    <w:p w14:paraId="6D482287" w14:textId="77777777" w:rsidR="00C714FE" w:rsidRPr="00654136" w:rsidRDefault="00C714FE">
      <w:pPr>
        <w:rPr>
          <w:rFonts w:ascii="Times New Roman" w:eastAsia="Times New Roman" w:hAnsi="Times New Roman" w:cs="Times New Roman"/>
          <w:sz w:val="26"/>
          <w:szCs w:val="26"/>
        </w:rPr>
      </w:pPr>
    </w:p>
    <w:p w14:paraId="7E177F3A" w14:textId="485536AB" w:rsidR="00783FAF" w:rsidRPr="00654136" w:rsidRDefault="00EC60C2">
      <w:pPr>
        <w:ind w:firstLine="720"/>
        <w:rPr>
          <w:rFonts w:ascii="Times New Roman" w:eastAsia="Times New Roman" w:hAnsi="Times New Roman" w:cs="Times New Roman"/>
          <w:sz w:val="26"/>
          <w:szCs w:val="26"/>
        </w:rPr>
      </w:pPr>
      <w:r w:rsidRPr="00654136">
        <w:rPr>
          <w:rFonts w:ascii="Times New Roman" w:eastAsia="Times New Roman" w:hAnsi="Times New Roman" w:cs="Times New Roman"/>
          <w:sz w:val="26"/>
          <w:szCs w:val="26"/>
        </w:rPr>
        <w:t xml:space="preserve"> </w:t>
      </w:r>
      <w:r w:rsidRPr="00654136">
        <w:rPr>
          <w:rFonts w:ascii="Times New Roman" w:eastAsia="Times New Roman" w:hAnsi="Times New Roman" w:cs="Times New Roman"/>
          <w:sz w:val="26"/>
          <w:szCs w:val="26"/>
        </w:rPr>
        <w:tab/>
      </w:r>
      <w:r w:rsidR="003D67AE" w:rsidRPr="00654136">
        <w:rPr>
          <w:rFonts w:ascii="Times New Roman" w:hAnsi="Times New Roman" w:cs="Times New Roman"/>
          <w:noProof/>
          <w:sz w:val="26"/>
          <w:szCs w:val="26"/>
          <w:lang w:val="vi-VN" w:eastAsia="vi-VN"/>
        </w:rPr>
        <w:drawing>
          <wp:inline distT="0" distB="0" distL="0" distR="0" wp14:anchorId="308189B8" wp14:editId="081F24DA">
            <wp:extent cx="5733415" cy="4975329"/>
            <wp:effectExtent l="0" t="0" r="635" b="0"/>
            <wp:docPr id="349011893" name="Picture 34901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11893" name="Picture 349011893"/>
                    <pic:cNvPicPr/>
                  </pic:nvPicPr>
                  <pic:blipFill>
                    <a:blip r:embed="rId12">
                      <a:extLst>
                        <a:ext uri="{28A0092B-C50C-407E-A947-70E740481C1C}">
                          <a14:useLocalDpi xmlns:a14="http://schemas.microsoft.com/office/drawing/2010/main" val="0"/>
                        </a:ext>
                      </a:extLst>
                    </a:blip>
                    <a:stretch>
                      <a:fillRect/>
                    </a:stretch>
                  </pic:blipFill>
                  <pic:spPr>
                    <a:xfrm>
                      <a:off x="0" y="0"/>
                      <a:ext cx="5733415" cy="4975329"/>
                    </a:xfrm>
                    <a:prstGeom prst="rect">
                      <a:avLst/>
                    </a:prstGeom>
                  </pic:spPr>
                </pic:pic>
              </a:graphicData>
            </a:graphic>
          </wp:inline>
        </w:drawing>
      </w:r>
    </w:p>
    <w:p w14:paraId="068C20C2" w14:textId="77777777" w:rsidR="00C714FE" w:rsidRPr="00654136" w:rsidRDefault="00C714FE" w:rsidP="00C714FE">
      <w:pPr>
        <w:ind w:left="1080"/>
        <w:jc w:val="center"/>
        <w:rPr>
          <w:rFonts w:ascii="Times New Roman" w:hAnsi="Times New Roman" w:cs="Times New Roman"/>
          <w:b/>
          <w:bCs/>
          <w:sz w:val="26"/>
          <w:szCs w:val="26"/>
          <w:u w:val="single"/>
          <w:lang w:val="fr-FR"/>
        </w:rPr>
      </w:pPr>
    </w:p>
    <w:p w14:paraId="48D15D2F" w14:textId="77777777" w:rsidR="00C714FE" w:rsidRPr="00654136" w:rsidRDefault="00C714FE" w:rsidP="00C714FE">
      <w:pPr>
        <w:ind w:left="1080"/>
        <w:jc w:val="center"/>
        <w:rPr>
          <w:rFonts w:ascii="Times New Roman" w:hAnsi="Times New Roman" w:cs="Times New Roman"/>
          <w:b/>
          <w:bCs/>
          <w:sz w:val="26"/>
          <w:szCs w:val="26"/>
          <w:u w:val="single"/>
          <w:lang w:val="fr-FR"/>
        </w:rPr>
      </w:pPr>
    </w:p>
    <w:p w14:paraId="6FEC6461" w14:textId="77777777" w:rsidR="00C714FE" w:rsidRPr="00654136" w:rsidRDefault="00C714FE" w:rsidP="00C714FE">
      <w:pPr>
        <w:ind w:left="1080"/>
        <w:jc w:val="center"/>
        <w:rPr>
          <w:rFonts w:ascii="Times New Roman" w:hAnsi="Times New Roman" w:cs="Times New Roman"/>
          <w:b/>
          <w:bCs/>
          <w:sz w:val="26"/>
          <w:szCs w:val="26"/>
          <w:u w:val="single"/>
          <w:lang w:val="fr-FR"/>
        </w:rPr>
      </w:pPr>
      <w:r w:rsidRPr="00654136">
        <w:rPr>
          <w:rFonts w:ascii="Times New Roman" w:hAnsi="Times New Roman" w:cs="Times New Roman"/>
          <w:b/>
          <w:bCs/>
          <w:sz w:val="26"/>
          <w:szCs w:val="26"/>
          <w:u w:val="single"/>
          <w:lang w:val="fr-FR"/>
        </w:rPr>
        <w:t>Usecase người quản trị</w:t>
      </w:r>
    </w:p>
    <w:p w14:paraId="5AD3DB57" w14:textId="77777777" w:rsidR="00C714FE" w:rsidRPr="00654136" w:rsidRDefault="00C714FE" w:rsidP="00C714FE">
      <w:pPr>
        <w:ind w:left="1080"/>
        <w:rPr>
          <w:rFonts w:ascii="Times New Roman" w:hAnsi="Times New Roman" w:cs="Times New Roman"/>
          <w:b/>
          <w:bCs/>
          <w:sz w:val="26"/>
          <w:szCs w:val="26"/>
          <w:u w:val="single"/>
          <w:lang w:val="fr-FR"/>
        </w:rPr>
      </w:pPr>
    </w:p>
    <w:p w14:paraId="4461D760" w14:textId="77777777" w:rsidR="00C714FE" w:rsidRPr="00654136" w:rsidRDefault="00EC60C2" w:rsidP="003D67AE">
      <w:pPr>
        <w:ind w:left="1080"/>
        <w:rPr>
          <w:rFonts w:ascii="Times New Roman" w:eastAsia="Times New Roman" w:hAnsi="Times New Roman" w:cs="Times New Roman"/>
          <w:sz w:val="26"/>
          <w:szCs w:val="26"/>
        </w:rPr>
      </w:pPr>
      <w:r w:rsidRPr="00654136">
        <w:rPr>
          <w:rFonts w:ascii="Times New Roman" w:eastAsia="Times New Roman" w:hAnsi="Times New Roman" w:cs="Times New Roman"/>
          <w:sz w:val="26"/>
          <w:szCs w:val="26"/>
        </w:rPr>
        <w:tab/>
      </w:r>
      <w:r w:rsidR="003D67AE" w:rsidRPr="00654136">
        <w:rPr>
          <w:rFonts w:ascii="Times New Roman" w:hAnsi="Times New Roman" w:cs="Times New Roman"/>
          <w:noProof/>
          <w:sz w:val="26"/>
          <w:szCs w:val="26"/>
          <w:lang w:val="vi-VN" w:eastAsia="vi-VN"/>
        </w:rPr>
        <w:drawing>
          <wp:inline distT="0" distB="0" distL="0" distR="0" wp14:anchorId="30BC6B57" wp14:editId="0F6E5B35">
            <wp:extent cx="5733415" cy="2831465"/>
            <wp:effectExtent l="0" t="0" r="635" b="6985"/>
            <wp:docPr id="369645668" name="Picture 36964566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45668" name="Picture 6" descr="A diagram of a 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3415" cy="2831465"/>
                    </a:xfrm>
                    <a:prstGeom prst="rect">
                      <a:avLst/>
                    </a:prstGeom>
                  </pic:spPr>
                </pic:pic>
              </a:graphicData>
            </a:graphic>
          </wp:inline>
        </w:drawing>
      </w:r>
    </w:p>
    <w:p w14:paraId="22F0C272" w14:textId="77777777" w:rsidR="00C714FE" w:rsidRPr="00654136" w:rsidRDefault="00C714FE" w:rsidP="00C714FE">
      <w:pPr>
        <w:ind w:left="1080"/>
        <w:jc w:val="center"/>
        <w:rPr>
          <w:rFonts w:ascii="Times New Roman" w:hAnsi="Times New Roman" w:cs="Times New Roman"/>
          <w:b/>
          <w:bCs/>
          <w:sz w:val="26"/>
          <w:szCs w:val="26"/>
          <w:u w:val="single"/>
        </w:rPr>
      </w:pPr>
    </w:p>
    <w:p w14:paraId="09713885" w14:textId="7890608D" w:rsidR="003D67AE" w:rsidRPr="00654136" w:rsidRDefault="003D67AE" w:rsidP="00C714FE">
      <w:pPr>
        <w:ind w:left="1080"/>
        <w:jc w:val="center"/>
        <w:rPr>
          <w:rFonts w:ascii="Times New Roman" w:hAnsi="Times New Roman" w:cs="Times New Roman"/>
          <w:b/>
          <w:bCs/>
          <w:sz w:val="26"/>
          <w:szCs w:val="26"/>
          <w:u w:val="single"/>
        </w:rPr>
      </w:pPr>
      <w:r w:rsidRPr="00654136">
        <w:rPr>
          <w:rFonts w:ascii="Times New Roman" w:hAnsi="Times New Roman" w:cs="Times New Roman"/>
          <w:b/>
          <w:bCs/>
          <w:sz w:val="26"/>
          <w:szCs w:val="26"/>
          <w:u w:val="single"/>
        </w:rPr>
        <w:t>Usercase tổng quát</w:t>
      </w:r>
    </w:p>
    <w:p w14:paraId="5791FDE9" w14:textId="77777777" w:rsidR="003D67AE" w:rsidRPr="00654136" w:rsidRDefault="003D67AE" w:rsidP="003D67AE">
      <w:pPr>
        <w:keepNext/>
        <w:jc w:val="center"/>
        <w:rPr>
          <w:rFonts w:ascii="Times New Roman" w:hAnsi="Times New Roman" w:cs="Times New Roman"/>
          <w:sz w:val="26"/>
          <w:szCs w:val="26"/>
        </w:rPr>
      </w:pPr>
    </w:p>
    <w:p w14:paraId="6678D565" w14:textId="04AB0A72" w:rsidR="00783FAF" w:rsidRPr="00654136" w:rsidRDefault="00783FAF">
      <w:pPr>
        <w:rPr>
          <w:rFonts w:ascii="Times New Roman" w:eastAsia="Times New Roman" w:hAnsi="Times New Roman" w:cs="Times New Roman"/>
          <w:sz w:val="26"/>
          <w:szCs w:val="26"/>
        </w:rPr>
      </w:pPr>
    </w:p>
    <w:p w14:paraId="449F7150" w14:textId="77777777" w:rsidR="00783FAF" w:rsidRPr="00654136" w:rsidRDefault="00EC60C2" w:rsidP="00D209D5">
      <w:pPr>
        <w:pStyle w:val="Heading2"/>
        <w:rPr>
          <w:rFonts w:ascii="Times New Roman" w:eastAsia="Times New Roman" w:hAnsi="Times New Roman" w:cs="Times New Roman"/>
          <w:b/>
          <w:bCs/>
          <w:sz w:val="26"/>
          <w:szCs w:val="26"/>
        </w:rPr>
      </w:pPr>
      <w:bookmarkStart w:id="9" w:name="_Toc166981620"/>
      <w:r w:rsidRPr="00654136">
        <w:rPr>
          <w:rFonts w:ascii="Times New Roman" w:eastAsia="Times New Roman" w:hAnsi="Times New Roman" w:cs="Times New Roman"/>
          <w:b/>
          <w:bCs/>
          <w:sz w:val="26"/>
          <w:szCs w:val="26"/>
        </w:rPr>
        <w:t>1.7 Database</w:t>
      </w:r>
      <w:bookmarkEnd w:id="9"/>
    </w:p>
    <w:p w14:paraId="33CAD9F0" w14:textId="77777777" w:rsidR="00783FAF" w:rsidRPr="00654136" w:rsidRDefault="00EC60C2" w:rsidP="00D209D5">
      <w:pPr>
        <w:pStyle w:val="Heading3"/>
        <w:rPr>
          <w:rFonts w:ascii="Times New Roman" w:eastAsia="Times New Roman" w:hAnsi="Times New Roman" w:cs="Times New Roman"/>
          <w:b/>
          <w:bCs/>
          <w:sz w:val="26"/>
          <w:szCs w:val="26"/>
        </w:rPr>
      </w:pPr>
      <w:bookmarkStart w:id="10" w:name="_Toc166981621"/>
      <w:r w:rsidRPr="00654136">
        <w:rPr>
          <w:rFonts w:ascii="Times New Roman" w:eastAsia="Times New Roman" w:hAnsi="Times New Roman" w:cs="Times New Roman"/>
          <w:b/>
          <w:bCs/>
          <w:sz w:val="26"/>
          <w:szCs w:val="26"/>
        </w:rPr>
        <w:t>1.7.1. Mô hình ERD</w:t>
      </w:r>
      <w:bookmarkEnd w:id="10"/>
    </w:p>
    <w:p w14:paraId="48DC62C1" w14:textId="1EE3B1A1" w:rsidR="00087109" w:rsidRPr="00654136" w:rsidRDefault="00087109" w:rsidP="00087109">
      <w:pPr>
        <w:keepNext/>
        <w:jc w:val="center"/>
        <w:rPr>
          <w:rFonts w:ascii="Times New Roman" w:hAnsi="Times New Roman" w:cs="Times New Roman"/>
          <w:sz w:val="26"/>
          <w:szCs w:val="26"/>
        </w:rPr>
      </w:pPr>
    </w:p>
    <w:p w14:paraId="0F55E3E0" w14:textId="77777777" w:rsidR="00766FCC" w:rsidRPr="00654136" w:rsidRDefault="00087109" w:rsidP="00766FCC">
      <w:pPr>
        <w:pStyle w:val="Heading4"/>
        <w:spacing w:before="120" w:after="120" w:line="360" w:lineRule="auto"/>
        <w:ind w:left="1440"/>
        <w:jc w:val="both"/>
        <w:rPr>
          <w:rFonts w:ascii="Times New Roman" w:hAnsi="Times New Roman" w:cs="Times New Roman"/>
          <w:sz w:val="26"/>
          <w:szCs w:val="26"/>
        </w:rPr>
      </w:pPr>
      <w:r w:rsidRPr="00654136">
        <w:rPr>
          <w:rFonts w:ascii="Times New Roman" w:hAnsi="Times New Roman" w:cs="Times New Roman"/>
          <w:b/>
          <w:bCs/>
          <w:sz w:val="26"/>
          <w:szCs w:val="26"/>
          <w:u w:val="single"/>
        </w:rPr>
        <w:br w:type="page"/>
      </w:r>
      <w:r w:rsidR="00766FCC" w:rsidRPr="00654136">
        <w:rPr>
          <w:rFonts w:ascii="Times New Roman" w:hAnsi="Times New Roman" w:cs="Times New Roman"/>
          <w:sz w:val="26"/>
          <w:szCs w:val="26"/>
        </w:rPr>
        <w:t>Mô hình ERD mức quan niệm</w:t>
      </w:r>
    </w:p>
    <w:p w14:paraId="6D13CB0F" w14:textId="77777777" w:rsidR="00766FCC" w:rsidRPr="00654136" w:rsidRDefault="00766FCC" w:rsidP="00766FCC">
      <w:pPr>
        <w:pStyle w:val="Hinh23"/>
        <w:keepNext/>
        <w:rPr>
          <w:szCs w:val="26"/>
        </w:rPr>
      </w:pPr>
      <w:r w:rsidRPr="00654136">
        <w:rPr>
          <w:szCs w:val="26"/>
          <w:lang w:val="vi-VN" w:eastAsia="vi-VN"/>
        </w:rPr>
        <w:drawing>
          <wp:inline distT="0" distB="0" distL="0" distR="0" wp14:anchorId="4B245409" wp14:editId="4BB8B742">
            <wp:extent cx="5791835" cy="3079115"/>
            <wp:effectExtent l="0" t="0" r="0" b="6985"/>
            <wp:docPr id="1673337203" name="Picture 167333720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337203" name="Picture 8" descr="A screen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1835" cy="3079115"/>
                    </a:xfrm>
                    <a:prstGeom prst="rect">
                      <a:avLst/>
                    </a:prstGeom>
                  </pic:spPr>
                </pic:pic>
              </a:graphicData>
            </a:graphic>
          </wp:inline>
        </w:drawing>
      </w:r>
    </w:p>
    <w:p w14:paraId="2B61F19E" w14:textId="6BC987D5" w:rsidR="00766FCC" w:rsidRPr="00654136" w:rsidRDefault="00766FCC" w:rsidP="00766FCC">
      <w:pPr>
        <w:pStyle w:val="Caption"/>
        <w:rPr>
          <w:rFonts w:cs="Times New Roman"/>
          <w:sz w:val="26"/>
          <w:szCs w:val="26"/>
        </w:rPr>
      </w:pPr>
      <w:bookmarkStart w:id="11" w:name="_Toc155019051"/>
      <w:r w:rsidRPr="00654136">
        <w:rPr>
          <w:rFonts w:cs="Times New Roman"/>
          <w:sz w:val="26"/>
          <w:szCs w:val="26"/>
        </w:rPr>
        <w:t>Mô hình ERD mức quan niệm</w:t>
      </w:r>
      <w:bookmarkEnd w:id="11"/>
    </w:p>
    <w:p w14:paraId="677EF4EA" w14:textId="77777777" w:rsidR="00766FCC" w:rsidRPr="00654136" w:rsidRDefault="00766FCC" w:rsidP="00766FCC">
      <w:pPr>
        <w:pStyle w:val="Heading4"/>
        <w:spacing w:before="120" w:after="120" w:line="360" w:lineRule="auto"/>
        <w:ind w:left="1080"/>
        <w:jc w:val="both"/>
        <w:rPr>
          <w:rFonts w:ascii="Times New Roman" w:hAnsi="Times New Roman" w:cs="Times New Roman"/>
          <w:sz w:val="26"/>
          <w:szCs w:val="26"/>
        </w:rPr>
      </w:pPr>
      <w:r w:rsidRPr="00654136">
        <w:rPr>
          <w:rFonts w:ascii="Times New Roman" w:hAnsi="Times New Roman" w:cs="Times New Roman"/>
          <w:sz w:val="26"/>
          <w:szCs w:val="26"/>
        </w:rPr>
        <w:t>Mô hình ERD mức luận lý</w:t>
      </w:r>
    </w:p>
    <w:p w14:paraId="0C86AFE5" w14:textId="77777777" w:rsidR="00766FCC" w:rsidRPr="00654136" w:rsidRDefault="00766FCC" w:rsidP="00766FCC">
      <w:pPr>
        <w:keepNext/>
        <w:ind w:left="-1134"/>
        <w:jc w:val="center"/>
        <w:rPr>
          <w:rFonts w:ascii="Times New Roman" w:hAnsi="Times New Roman" w:cs="Times New Roman"/>
          <w:sz w:val="26"/>
          <w:szCs w:val="26"/>
        </w:rPr>
      </w:pPr>
      <w:r w:rsidRPr="00654136">
        <w:rPr>
          <w:rFonts w:ascii="Times New Roman" w:hAnsi="Times New Roman" w:cs="Times New Roman"/>
          <w:noProof/>
          <w:sz w:val="26"/>
          <w:szCs w:val="26"/>
          <w:lang w:val="vi-VN" w:eastAsia="vi-VN"/>
        </w:rPr>
        <w:drawing>
          <wp:inline distT="0" distB="0" distL="0" distR="0" wp14:anchorId="085B3E97" wp14:editId="2F7CD1A4">
            <wp:extent cx="5791835" cy="3281045"/>
            <wp:effectExtent l="0" t="0" r="0" b="0"/>
            <wp:docPr id="259089018" name="Picture 259089018" descr="A computer screen shot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89018" name="Picture 9" descr="A computer screen shot of a computer flow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91835" cy="3281045"/>
                    </a:xfrm>
                    <a:prstGeom prst="rect">
                      <a:avLst/>
                    </a:prstGeom>
                  </pic:spPr>
                </pic:pic>
              </a:graphicData>
            </a:graphic>
          </wp:inline>
        </w:drawing>
      </w:r>
    </w:p>
    <w:p w14:paraId="363DCB73" w14:textId="2D6CD6D0" w:rsidR="00087109" w:rsidRPr="00654136" w:rsidRDefault="00766FCC" w:rsidP="00766FCC">
      <w:pPr>
        <w:spacing w:after="160" w:line="259" w:lineRule="auto"/>
        <w:rPr>
          <w:rFonts w:ascii="Times New Roman" w:hAnsi="Times New Roman" w:cs="Times New Roman"/>
          <w:b/>
          <w:bCs/>
          <w:sz w:val="26"/>
          <w:szCs w:val="26"/>
          <w:u w:val="single"/>
        </w:rPr>
      </w:pPr>
      <w:bookmarkStart w:id="12" w:name="_Toc155019052"/>
      <w:r w:rsidRPr="00654136">
        <w:rPr>
          <w:rFonts w:ascii="Times New Roman" w:hAnsi="Times New Roman" w:cs="Times New Roman"/>
          <w:sz w:val="26"/>
          <w:szCs w:val="26"/>
        </w:rPr>
        <w:t>Mô hình ERD mức luận lý</w:t>
      </w:r>
      <w:bookmarkEnd w:id="12"/>
    </w:p>
    <w:p w14:paraId="57493F2F" w14:textId="77777777" w:rsidR="00087109" w:rsidRPr="00654136" w:rsidRDefault="00087109" w:rsidP="00766FCC">
      <w:pPr>
        <w:pStyle w:val="Heading3"/>
        <w:spacing w:before="120" w:after="120" w:line="360" w:lineRule="auto"/>
        <w:ind w:left="851"/>
        <w:jc w:val="both"/>
        <w:rPr>
          <w:rFonts w:ascii="Times New Roman" w:hAnsi="Times New Roman" w:cs="Times New Roman"/>
          <w:sz w:val="26"/>
          <w:szCs w:val="26"/>
        </w:rPr>
      </w:pPr>
      <w:bookmarkStart w:id="13" w:name="_Toc155024580"/>
      <w:r w:rsidRPr="00654136">
        <w:rPr>
          <w:rFonts w:ascii="Times New Roman" w:hAnsi="Times New Roman" w:cs="Times New Roman"/>
          <w:sz w:val="26"/>
          <w:szCs w:val="26"/>
        </w:rPr>
        <w:t>Sơ đồ phân cấp chức năng</w:t>
      </w:r>
      <w:bookmarkEnd w:id="13"/>
    </w:p>
    <w:p w14:paraId="3F804FA8" w14:textId="77777777" w:rsidR="00087109" w:rsidRPr="00654136" w:rsidRDefault="00087109" w:rsidP="00766FCC">
      <w:pPr>
        <w:pStyle w:val="Heading3"/>
        <w:spacing w:before="120" w:after="120" w:line="360" w:lineRule="auto"/>
        <w:ind w:left="851"/>
        <w:jc w:val="both"/>
        <w:rPr>
          <w:rFonts w:ascii="Times New Roman" w:hAnsi="Times New Roman" w:cs="Times New Roman"/>
          <w:sz w:val="26"/>
          <w:szCs w:val="26"/>
        </w:rPr>
      </w:pPr>
      <w:bookmarkStart w:id="14" w:name="_Toc155024583"/>
      <w:r w:rsidRPr="00654136">
        <w:rPr>
          <w:rFonts w:ascii="Times New Roman" w:hAnsi="Times New Roman" w:cs="Times New Roman"/>
          <w:sz w:val="26"/>
          <w:szCs w:val="26"/>
        </w:rPr>
        <w:t>Thiết kế cơ sở dữ liệu</w:t>
      </w:r>
      <w:bookmarkEnd w:id="14"/>
    </w:p>
    <w:p w14:paraId="387CC2B6" w14:textId="77777777" w:rsidR="00087109" w:rsidRPr="00654136" w:rsidRDefault="00087109" w:rsidP="00297C49">
      <w:pPr>
        <w:pStyle w:val="Heading4"/>
        <w:spacing w:before="120" w:after="120" w:line="360" w:lineRule="auto"/>
        <w:ind w:left="1080"/>
        <w:jc w:val="both"/>
        <w:rPr>
          <w:rFonts w:ascii="Times New Roman" w:hAnsi="Times New Roman" w:cs="Times New Roman"/>
          <w:sz w:val="26"/>
          <w:szCs w:val="26"/>
          <w:lang w:val="fr-FR"/>
        </w:rPr>
      </w:pPr>
      <w:r w:rsidRPr="00654136">
        <w:rPr>
          <w:rFonts w:ascii="Times New Roman" w:hAnsi="Times New Roman" w:cs="Times New Roman"/>
          <w:sz w:val="26"/>
          <w:szCs w:val="26"/>
          <w:lang w:val="fr-FR"/>
        </w:rPr>
        <w:t xml:space="preserve">Lược đồ quan hệ </w:t>
      </w:r>
    </w:p>
    <w:p w14:paraId="2546A26D"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Users (Id, UserName, Email, Password, FullName, Phone, DateOfBirth, HouseNumber, Street, VillageId, RoleId, AvatarUrl, Remember_token, Created_at, Updated_at)</w:t>
      </w:r>
    </w:p>
    <w:p w14:paraId="21D1EF10"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Provinces (Id, Name, Type, Slug, Created_at, Updated_at)</w:t>
      </w:r>
    </w:p>
    <w:p w14:paraId="0DCD0CE3"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Districts (Id, Name, ProvinceId, Created_at, Updated_at)</w:t>
      </w:r>
    </w:p>
    <w:p w14:paraId="0E740C4D"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Villages (Id, Name, DistrictId, Type, Created_at, Updated_at)</w:t>
      </w:r>
    </w:p>
    <w:p w14:paraId="1508A36B"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Roles ( Id, Name, Created_at, Updated_at)</w:t>
      </w:r>
    </w:p>
    <w:p w14:paraId="0771F141"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Password_reset (Name, Token, Created_at)</w:t>
      </w:r>
    </w:p>
    <w:p w14:paraId="3940F2A0"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Evaluates (Id, UserId, Content, Created_Date, Created_at, Updated_at)</w:t>
      </w:r>
    </w:p>
    <w:p w14:paraId="0BA8BDD1"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Category (Id, Name, Created_at, Updated_at)</w:t>
      </w:r>
    </w:p>
    <w:p w14:paraId="6386BEA9"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Foods (Id, Name, Price, Image, CategoryId, Created_at, Updated_at)</w:t>
      </w:r>
    </w:p>
    <w:p w14:paraId="434D3B07"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Drinks (Id, Name, Price, Image, Created_at, Updated_at)</w:t>
      </w:r>
    </w:p>
    <w:p w14:paraId="04DE4906"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Services (Id, Name, Detail, Icon, Created_at, Updated_at)</w:t>
      </w:r>
    </w:p>
    <w:p w14:paraId="5EA4179C"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Menu (Id, Name, ServiceId, Created_at, Updated_at)</w:t>
      </w:r>
    </w:p>
    <w:p w14:paraId="582AB0DC"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Menu_foods (MenuId, FoodId, Created_at, Updated_at)</w:t>
      </w:r>
    </w:p>
    <w:p w14:paraId="78CFC50E"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Packages (Id, Content, Price, Background, Detail, ServiceId, MenuId, Created_at, Updated_at )</w:t>
      </w:r>
    </w:p>
    <w:p w14:paraId="55C7A1D2"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Package_Criterias (PackageId, CriteriaId, Created_at, Updated_at )</w:t>
      </w:r>
    </w:p>
    <w:p w14:paraId="6697D951"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Criterias (CriteriasId, Content, Created_at, Updated_at)</w:t>
      </w:r>
    </w:p>
    <w:p w14:paraId="6A78E512"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Payment_methods (Id, Name, Created_at, Updated_at )</w:t>
      </w:r>
    </w:p>
    <w:p w14:paraId="3AF8CBEA"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Order_Status (Id, Name, Created_at, Updated_at )</w:t>
      </w:r>
    </w:p>
    <w:p w14:paraId="75B3AAD1"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Orders (Id, UserId, PeopleNumber, OrganizationDate, Note, PaymentId, Status, ServiceId, PackageId, Created_at, Updated_at )</w:t>
      </w:r>
    </w:p>
    <w:p w14:paraId="08AD19D4"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Order_Drinks (OrderId, DrinkId, Quantity, Created_at, Updated_at)</w:t>
      </w:r>
    </w:p>
    <w:p w14:paraId="73C47DE7"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Order_food (OrderId, FoodId, Quantity, Created_at, Updated_at)</w:t>
      </w:r>
    </w:p>
    <w:p w14:paraId="541F0758"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Restaurants (Id, Name, PhoneNumber, OpenedTime, ClosedTime, HouseNumber, Street, Food_banner, Menu_banner, Created_at, Updated_at)</w:t>
      </w:r>
    </w:p>
    <w:p w14:paraId="4569A1B2" w14:textId="77777777" w:rsidR="00087109" w:rsidRPr="00654136" w:rsidRDefault="00087109" w:rsidP="00282F96">
      <w:pPr>
        <w:pStyle w:val="ListParagraph"/>
        <w:numPr>
          <w:ilvl w:val="0"/>
          <w:numId w:val="19"/>
        </w:numPr>
        <w:spacing w:before="120" w:after="120" w:line="360" w:lineRule="auto"/>
        <w:jc w:val="both"/>
        <w:rPr>
          <w:rFonts w:ascii="Times New Roman" w:hAnsi="Times New Roman" w:cs="Times New Roman"/>
          <w:sz w:val="26"/>
          <w:szCs w:val="26"/>
        </w:rPr>
      </w:pPr>
      <w:r w:rsidRPr="00654136">
        <w:rPr>
          <w:rFonts w:ascii="Times New Roman" w:hAnsi="Times New Roman" w:cs="Times New Roman"/>
          <w:sz w:val="26"/>
          <w:szCs w:val="26"/>
        </w:rPr>
        <w:t>Statistic_revenue (Id, SumRevenue, Date)</w:t>
      </w:r>
    </w:p>
    <w:p w14:paraId="2B872D18" w14:textId="77777777" w:rsidR="00766FCC" w:rsidRPr="00654136" w:rsidRDefault="00766FCC" w:rsidP="00766FCC">
      <w:pPr>
        <w:pStyle w:val="noNomal"/>
        <w:ind w:left="1287" w:firstLine="0"/>
        <w:rPr>
          <w:rFonts w:cs="Times New Roman"/>
          <w:szCs w:val="26"/>
          <w:lang w:val="vi"/>
        </w:rPr>
      </w:pPr>
      <w:r w:rsidRPr="00654136">
        <w:rPr>
          <w:rFonts w:eastAsia="Times New Roman" w:cs="Times New Roman"/>
          <w:b/>
          <w:bCs/>
          <w:szCs w:val="26"/>
          <w:lang w:val="vi"/>
        </w:rPr>
        <w:t>1.7.2 Thiết kế chi tiết các thực thể</w:t>
      </w:r>
    </w:p>
    <w:p w14:paraId="71575B98" w14:textId="7BD9AFFB" w:rsidR="00087109" w:rsidRPr="00654136" w:rsidRDefault="00087109" w:rsidP="00282F96">
      <w:pPr>
        <w:pStyle w:val="noNomal"/>
        <w:numPr>
          <w:ilvl w:val="0"/>
          <w:numId w:val="21"/>
        </w:numPr>
        <w:rPr>
          <w:rFonts w:cs="Times New Roman"/>
          <w:szCs w:val="26"/>
          <w:lang w:val="fr-FR"/>
        </w:rPr>
      </w:pPr>
      <w:r w:rsidRPr="00654136">
        <w:rPr>
          <w:rFonts w:cs="Times New Roman"/>
          <w:szCs w:val="26"/>
          <w:lang w:val="fr-FR"/>
        </w:rPr>
        <w:t>Bảng Users (Người dùng)</w:t>
      </w:r>
    </w:p>
    <w:p w14:paraId="3F61BE85" w14:textId="0EF07708" w:rsidR="00087109" w:rsidRPr="00654136" w:rsidRDefault="00087109" w:rsidP="00087109">
      <w:pPr>
        <w:pStyle w:val="Caption"/>
        <w:keepNext/>
        <w:rPr>
          <w:rFonts w:cs="Times New Roman"/>
          <w:color w:val="FF0000"/>
          <w:sz w:val="26"/>
          <w:szCs w:val="26"/>
        </w:rPr>
      </w:pPr>
      <w:bookmarkStart w:id="15" w:name="_Toc155019260"/>
      <w:r w:rsidRPr="00654136">
        <w:rPr>
          <w:rFonts w:cs="Times New Roman"/>
          <w:color w:val="FF0000"/>
          <w:sz w:val="26"/>
          <w:szCs w:val="26"/>
        </w:rPr>
        <w:t>Bảng Người dùng</w:t>
      </w:r>
      <w:bookmarkEnd w:id="15"/>
    </w:p>
    <w:tbl>
      <w:tblPr>
        <w:tblStyle w:val="TableGrid"/>
        <w:tblW w:w="0" w:type="auto"/>
        <w:tblLook w:val="04A0" w:firstRow="1" w:lastRow="0" w:firstColumn="1" w:lastColumn="0" w:noHBand="0" w:noVBand="1"/>
      </w:tblPr>
      <w:tblGrid>
        <w:gridCol w:w="2201"/>
        <w:gridCol w:w="2185"/>
        <w:gridCol w:w="2169"/>
        <w:gridCol w:w="2159"/>
      </w:tblGrid>
      <w:tr w:rsidR="00087109" w:rsidRPr="00654136" w14:paraId="5322F6A9" w14:textId="77777777" w:rsidTr="00FD0455">
        <w:tc>
          <w:tcPr>
            <w:tcW w:w="2201" w:type="dxa"/>
            <w:shd w:val="clear" w:color="auto" w:fill="8DB3E2" w:themeFill="text2" w:themeFillTint="66"/>
          </w:tcPr>
          <w:p w14:paraId="23D6D3B4" w14:textId="77777777" w:rsidR="00087109" w:rsidRPr="00654136" w:rsidRDefault="00087109" w:rsidP="00FD0455">
            <w:pPr>
              <w:jc w:val="center"/>
              <w:rPr>
                <w:rFonts w:ascii="Times New Roman" w:hAnsi="Times New Roman" w:cs="Times New Roman"/>
                <w:b/>
                <w:bCs/>
                <w:sz w:val="26"/>
                <w:szCs w:val="26"/>
              </w:rPr>
            </w:pPr>
            <w:r w:rsidRPr="00654136">
              <w:rPr>
                <w:rFonts w:ascii="Times New Roman" w:hAnsi="Times New Roman" w:cs="Times New Roman"/>
                <w:b/>
                <w:bCs/>
                <w:sz w:val="26"/>
                <w:szCs w:val="26"/>
              </w:rPr>
              <w:t>Column Name</w:t>
            </w:r>
          </w:p>
        </w:tc>
        <w:tc>
          <w:tcPr>
            <w:tcW w:w="2185" w:type="dxa"/>
            <w:shd w:val="clear" w:color="auto" w:fill="8DB3E2" w:themeFill="text2" w:themeFillTint="66"/>
          </w:tcPr>
          <w:p w14:paraId="03845CA3" w14:textId="77777777" w:rsidR="00087109" w:rsidRPr="00654136" w:rsidRDefault="00087109" w:rsidP="00FD0455">
            <w:pPr>
              <w:jc w:val="center"/>
              <w:rPr>
                <w:rFonts w:ascii="Times New Roman" w:hAnsi="Times New Roman" w:cs="Times New Roman"/>
                <w:b/>
                <w:bCs/>
                <w:sz w:val="26"/>
                <w:szCs w:val="26"/>
              </w:rPr>
            </w:pPr>
            <w:r w:rsidRPr="00654136">
              <w:rPr>
                <w:rFonts w:ascii="Times New Roman" w:hAnsi="Times New Roman" w:cs="Times New Roman"/>
                <w:b/>
                <w:bCs/>
                <w:sz w:val="26"/>
                <w:szCs w:val="26"/>
              </w:rPr>
              <w:t>Data Type</w:t>
            </w:r>
          </w:p>
        </w:tc>
        <w:tc>
          <w:tcPr>
            <w:tcW w:w="2169" w:type="dxa"/>
            <w:shd w:val="clear" w:color="auto" w:fill="8DB3E2" w:themeFill="text2" w:themeFillTint="66"/>
          </w:tcPr>
          <w:p w14:paraId="07E28E31" w14:textId="77777777" w:rsidR="00087109" w:rsidRPr="00654136" w:rsidRDefault="00087109" w:rsidP="00FD0455">
            <w:pPr>
              <w:jc w:val="center"/>
              <w:rPr>
                <w:rFonts w:ascii="Times New Roman" w:hAnsi="Times New Roman" w:cs="Times New Roman"/>
                <w:b/>
                <w:bCs/>
                <w:sz w:val="26"/>
                <w:szCs w:val="26"/>
              </w:rPr>
            </w:pPr>
            <w:r w:rsidRPr="00654136">
              <w:rPr>
                <w:rFonts w:ascii="Times New Roman" w:hAnsi="Times New Roman" w:cs="Times New Roman"/>
                <w:b/>
                <w:bCs/>
                <w:sz w:val="26"/>
                <w:szCs w:val="26"/>
              </w:rPr>
              <w:t>Description</w:t>
            </w:r>
          </w:p>
        </w:tc>
        <w:tc>
          <w:tcPr>
            <w:tcW w:w="2159" w:type="dxa"/>
            <w:shd w:val="clear" w:color="auto" w:fill="8DB3E2" w:themeFill="text2" w:themeFillTint="66"/>
          </w:tcPr>
          <w:p w14:paraId="1975B164" w14:textId="77777777" w:rsidR="00087109" w:rsidRPr="00654136" w:rsidRDefault="00087109" w:rsidP="00FD0455">
            <w:pPr>
              <w:jc w:val="center"/>
              <w:rPr>
                <w:rFonts w:ascii="Times New Roman" w:hAnsi="Times New Roman" w:cs="Times New Roman"/>
                <w:b/>
                <w:bCs/>
                <w:sz w:val="26"/>
                <w:szCs w:val="26"/>
              </w:rPr>
            </w:pPr>
            <w:r w:rsidRPr="00654136">
              <w:rPr>
                <w:rFonts w:ascii="Times New Roman" w:hAnsi="Times New Roman" w:cs="Times New Roman"/>
                <w:b/>
                <w:bCs/>
                <w:sz w:val="26"/>
                <w:szCs w:val="26"/>
              </w:rPr>
              <w:t>Constraint</w:t>
            </w:r>
          </w:p>
        </w:tc>
      </w:tr>
      <w:tr w:rsidR="00087109" w:rsidRPr="00654136" w14:paraId="65F04347" w14:textId="77777777" w:rsidTr="00FD0455">
        <w:tc>
          <w:tcPr>
            <w:tcW w:w="2201" w:type="dxa"/>
          </w:tcPr>
          <w:p w14:paraId="7F5D871C"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Id</w:t>
            </w:r>
          </w:p>
        </w:tc>
        <w:tc>
          <w:tcPr>
            <w:tcW w:w="2185" w:type="dxa"/>
          </w:tcPr>
          <w:p w14:paraId="42153595"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Bigint(20)</w:t>
            </w:r>
          </w:p>
        </w:tc>
        <w:tc>
          <w:tcPr>
            <w:tcW w:w="2169" w:type="dxa"/>
          </w:tcPr>
          <w:p w14:paraId="42B56B12"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Id User</w:t>
            </w:r>
          </w:p>
        </w:tc>
        <w:tc>
          <w:tcPr>
            <w:tcW w:w="2159" w:type="dxa"/>
          </w:tcPr>
          <w:p w14:paraId="44D9787E"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Primary Key, Indentity</w:t>
            </w:r>
          </w:p>
        </w:tc>
      </w:tr>
      <w:tr w:rsidR="00087109" w:rsidRPr="00654136" w14:paraId="44E1AFC0" w14:textId="77777777" w:rsidTr="00FD0455">
        <w:tc>
          <w:tcPr>
            <w:tcW w:w="2201" w:type="dxa"/>
          </w:tcPr>
          <w:p w14:paraId="4D51DBE6"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lang w:val="fr-FR"/>
              </w:rPr>
              <w:t>UserName</w:t>
            </w:r>
          </w:p>
        </w:tc>
        <w:tc>
          <w:tcPr>
            <w:tcW w:w="2185" w:type="dxa"/>
          </w:tcPr>
          <w:p w14:paraId="586DEFFA"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Varchar(255)</w:t>
            </w:r>
          </w:p>
        </w:tc>
        <w:tc>
          <w:tcPr>
            <w:tcW w:w="2169" w:type="dxa"/>
          </w:tcPr>
          <w:p w14:paraId="0C9C3978"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 xml:space="preserve">Username của user </w:t>
            </w:r>
          </w:p>
        </w:tc>
        <w:tc>
          <w:tcPr>
            <w:tcW w:w="2159" w:type="dxa"/>
          </w:tcPr>
          <w:p w14:paraId="6055566E"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Not null</w:t>
            </w:r>
          </w:p>
        </w:tc>
      </w:tr>
      <w:tr w:rsidR="00087109" w:rsidRPr="00654136" w14:paraId="4A11D1E4" w14:textId="77777777" w:rsidTr="00FD0455">
        <w:tc>
          <w:tcPr>
            <w:tcW w:w="2201" w:type="dxa"/>
          </w:tcPr>
          <w:p w14:paraId="212020E8"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lang w:val="fr-FR"/>
              </w:rPr>
              <w:t>Email</w:t>
            </w:r>
          </w:p>
        </w:tc>
        <w:tc>
          <w:tcPr>
            <w:tcW w:w="2185" w:type="dxa"/>
          </w:tcPr>
          <w:p w14:paraId="689B3B0C"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Varchar(255)</w:t>
            </w:r>
          </w:p>
        </w:tc>
        <w:tc>
          <w:tcPr>
            <w:tcW w:w="2169" w:type="dxa"/>
          </w:tcPr>
          <w:p w14:paraId="2635223D"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 xml:space="preserve">Email user </w:t>
            </w:r>
          </w:p>
        </w:tc>
        <w:tc>
          <w:tcPr>
            <w:tcW w:w="2159" w:type="dxa"/>
          </w:tcPr>
          <w:p w14:paraId="5F6F40B2"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Not null</w:t>
            </w:r>
          </w:p>
        </w:tc>
      </w:tr>
      <w:tr w:rsidR="00087109" w:rsidRPr="00654136" w14:paraId="26FD3036" w14:textId="77777777" w:rsidTr="00FD0455">
        <w:tc>
          <w:tcPr>
            <w:tcW w:w="2201" w:type="dxa"/>
          </w:tcPr>
          <w:p w14:paraId="28AE00E1" w14:textId="77777777" w:rsidR="00087109" w:rsidRPr="00654136" w:rsidRDefault="00087109" w:rsidP="00FD0455">
            <w:pPr>
              <w:rPr>
                <w:rFonts w:ascii="Times New Roman" w:hAnsi="Times New Roman" w:cs="Times New Roman"/>
                <w:sz w:val="26"/>
                <w:szCs w:val="26"/>
                <w:lang w:val="fr-FR"/>
              </w:rPr>
            </w:pPr>
            <w:r w:rsidRPr="00654136">
              <w:rPr>
                <w:rFonts w:ascii="Times New Roman" w:hAnsi="Times New Roman" w:cs="Times New Roman"/>
                <w:sz w:val="26"/>
                <w:szCs w:val="26"/>
                <w:lang w:val="fr-FR"/>
              </w:rPr>
              <w:t xml:space="preserve">Fullname </w:t>
            </w:r>
          </w:p>
        </w:tc>
        <w:tc>
          <w:tcPr>
            <w:tcW w:w="2185" w:type="dxa"/>
          </w:tcPr>
          <w:p w14:paraId="3664848A"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Varchar(255)</w:t>
            </w:r>
          </w:p>
        </w:tc>
        <w:tc>
          <w:tcPr>
            <w:tcW w:w="2169" w:type="dxa"/>
          </w:tcPr>
          <w:p w14:paraId="493D82F1" w14:textId="77777777" w:rsidR="00087109" w:rsidRPr="00654136" w:rsidRDefault="00087109" w:rsidP="00FD0455">
            <w:pPr>
              <w:rPr>
                <w:rFonts w:ascii="Times New Roman" w:hAnsi="Times New Roman" w:cs="Times New Roman"/>
                <w:sz w:val="26"/>
                <w:szCs w:val="26"/>
              </w:rPr>
            </w:pPr>
          </w:p>
        </w:tc>
        <w:tc>
          <w:tcPr>
            <w:tcW w:w="2159" w:type="dxa"/>
          </w:tcPr>
          <w:p w14:paraId="57D5251A" w14:textId="77777777" w:rsidR="00087109" w:rsidRPr="00654136" w:rsidRDefault="00087109" w:rsidP="00FD0455">
            <w:pPr>
              <w:rPr>
                <w:rFonts w:ascii="Times New Roman" w:hAnsi="Times New Roman" w:cs="Times New Roman"/>
                <w:sz w:val="26"/>
                <w:szCs w:val="26"/>
              </w:rPr>
            </w:pPr>
          </w:p>
        </w:tc>
      </w:tr>
      <w:tr w:rsidR="00087109" w:rsidRPr="00654136" w14:paraId="776F01AD" w14:textId="77777777" w:rsidTr="00FD0455">
        <w:tc>
          <w:tcPr>
            <w:tcW w:w="2201" w:type="dxa"/>
          </w:tcPr>
          <w:p w14:paraId="5A2F5252"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lang w:val="fr-FR"/>
              </w:rPr>
              <w:t>Password</w:t>
            </w:r>
          </w:p>
        </w:tc>
        <w:tc>
          <w:tcPr>
            <w:tcW w:w="2185" w:type="dxa"/>
          </w:tcPr>
          <w:p w14:paraId="6475F14C"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Varchar(255)</w:t>
            </w:r>
          </w:p>
        </w:tc>
        <w:tc>
          <w:tcPr>
            <w:tcW w:w="2169" w:type="dxa"/>
          </w:tcPr>
          <w:p w14:paraId="1BB6E4D3"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Mật khẩu</w:t>
            </w:r>
          </w:p>
        </w:tc>
        <w:tc>
          <w:tcPr>
            <w:tcW w:w="2159" w:type="dxa"/>
          </w:tcPr>
          <w:p w14:paraId="527541ED"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Not null</w:t>
            </w:r>
          </w:p>
        </w:tc>
      </w:tr>
      <w:tr w:rsidR="00087109" w:rsidRPr="00654136" w14:paraId="50BC74A9" w14:textId="77777777" w:rsidTr="00FD0455">
        <w:tc>
          <w:tcPr>
            <w:tcW w:w="2201" w:type="dxa"/>
          </w:tcPr>
          <w:p w14:paraId="78A04F38"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lang w:val="fr-FR"/>
              </w:rPr>
              <w:t>Phone</w:t>
            </w:r>
          </w:p>
        </w:tc>
        <w:tc>
          <w:tcPr>
            <w:tcW w:w="2185" w:type="dxa"/>
          </w:tcPr>
          <w:p w14:paraId="390BFD79"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Varchar(255)</w:t>
            </w:r>
          </w:p>
        </w:tc>
        <w:tc>
          <w:tcPr>
            <w:tcW w:w="2169" w:type="dxa"/>
          </w:tcPr>
          <w:p w14:paraId="1C07D49D"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Số điện thoại</w:t>
            </w:r>
          </w:p>
        </w:tc>
        <w:tc>
          <w:tcPr>
            <w:tcW w:w="2159" w:type="dxa"/>
          </w:tcPr>
          <w:p w14:paraId="737453B6"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Not null</w:t>
            </w:r>
          </w:p>
        </w:tc>
      </w:tr>
      <w:tr w:rsidR="00087109" w:rsidRPr="00654136" w14:paraId="5997D61E" w14:textId="77777777" w:rsidTr="00FD0455">
        <w:tc>
          <w:tcPr>
            <w:tcW w:w="2201" w:type="dxa"/>
          </w:tcPr>
          <w:p w14:paraId="68D467DC"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lang w:val="fr-FR"/>
              </w:rPr>
              <w:t>DateOfBirth</w:t>
            </w:r>
          </w:p>
        </w:tc>
        <w:tc>
          <w:tcPr>
            <w:tcW w:w="2185" w:type="dxa"/>
          </w:tcPr>
          <w:p w14:paraId="37A1556A"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Varchar(255)</w:t>
            </w:r>
          </w:p>
        </w:tc>
        <w:tc>
          <w:tcPr>
            <w:tcW w:w="2169" w:type="dxa"/>
          </w:tcPr>
          <w:p w14:paraId="43568BF7"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Ngày sinh</w:t>
            </w:r>
          </w:p>
        </w:tc>
        <w:tc>
          <w:tcPr>
            <w:tcW w:w="2159" w:type="dxa"/>
          </w:tcPr>
          <w:p w14:paraId="6A444F01"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Not null</w:t>
            </w:r>
          </w:p>
        </w:tc>
      </w:tr>
      <w:tr w:rsidR="00087109" w:rsidRPr="00654136" w14:paraId="01E4D68D" w14:textId="77777777" w:rsidTr="00FD0455">
        <w:tc>
          <w:tcPr>
            <w:tcW w:w="2201" w:type="dxa"/>
          </w:tcPr>
          <w:p w14:paraId="30FE274C"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lang w:val="fr-FR"/>
              </w:rPr>
              <w:t>HouseNumber</w:t>
            </w:r>
          </w:p>
        </w:tc>
        <w:tc>
          <w:tcPr>
            <w:tcW w:w="2185" w:type="dxa"/>
          </w:tcPr>
          <w:p w14:paraId="213665C1"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int(11)</w:t>
            </w:r>
          </w:p>
        </w:tc>
        <w:tc>
          <w:tcPr>
            <w:tcW w:w="2169" w:type="dxa"/>
          </w:tcPr>
          <w:p w14:paraId="3EEA5A1B"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Số nhà</w:t>
            </w:r>
          </w:p>
        </w:tc>
        <w:tc>
          <w:tcPr>
            <w:tcW w:w="2159" w:type="dxa"/>
          </w:tcPr>
          <w:p w14:paraId="3F8F921A"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Not null</w:t>
            </w:r>
          </w:p>
        </w:tc>
      </w:tr>
      <w:tr w:rsidR="00087109" w:rsidRPr="00654136" w14:paraId="47BF2876" w14:textId="77777777" w:rsidTr="00FD0455">
        <w:tc>
          <w:tcPr>
            <w:tcW w:w="2201" w:type="dxa"/>
          </w:tcPr>
          <w:p w14:paraId="4307904D"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lang w:val="fr-FR"/>
              </w:rPr>
              <w:t>Street</w:t>
            </w:r>
          </w:p>
        </w:tc>
        <w:tc>
          <w:tcPr>
            <w:tcW w:w="2185" w:type="dxa"/>
          </w:tcPr>
          <w:p w14:paraId="1437B2D8"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Varchar(255)</w:t>
            </w:r>
          </w:p>
        </w:tc>
        <w:tc>
          <w:tcPr>
            <w:tcW w:w="2169" w:type="dxa"/>
          </w:tcPr>
          <w:p w14:paraId="37D4BCEB"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Tên đường</w:t>
            </w:r>
          </w:p>
        </w:tc>
        <w:tc>
          <w:tcPr>
            <w:tcW w:w="2159" w:type="dxa"/>
          </w:tcPr>
          <w:p w14:paraId="776062E7"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Not Null</w:t>
            </w:r>
          </w:p>
        </w:tc>
      </w:tr>
      <w:tr w:rsidR="00087109" w:rsidRPr="00654136" w14:paraId="2C70BD00" w14:textId="77777777" w:rsidTr="00FD0455">
        <w:tc>
          <w:tcPr>
            <w:tcW w:w="2201" w:type="dxa"/>
            <w:vAlign w:val="center"/>
          </w:tcPr>
          <w:p w14:paraId="0B800A1E"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lang w:val="fr-FR"/>
              </w:rPr>
              <w:t>VillageId</w:t>
            </w:r>
          </w:p>
        </w:tc>
        <w:tc>
          <w:tcPr>
            <w:tcW w:w="2185" w:type="dxa"/>
          </w:tcPr>
          <w:p w14:paraId="4A10CCCE"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int(11)</w:t>
            </w:r>
          </w:p>
        </w:tc>
        <w:tc>
          <w:tcPr>
            <w:tcW w:w="2169" w:type="dxa"/>
            <w:vAlign w:val="center"/>
          </w:tcPr>
          <w:p w14:paraId="018DE59D"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 xml:space="preserve"> Mã xã – Phường – Thị trấn</w:t>
            </w:r>
          </w:p>
        </w:tc>
        <w:tc>
          <w:tcPr>
            <w:tcW w:w="2159" w:type="dxa"/>
            <w:vAlign w:val="center"/>
          </w:tcPr>
          <w:p w14:paraId="3BAE654B"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Not null</w:t>
            </w:r>
          </w:p>
        </w:tc>
      </w:tr>
      <w:tr w:rsidR="00087109" w:rsidRPr="00654136" w14:paraId="613B1653" w14:textId="77777777" w:rsidTr="00FD0455">
        <w:tc>
          <w:tcPr>
            <w:tcW w:w="2201" w:type="dxa"/>
            <w:vAlign w:val="center"/>
          </w:tcPr>
          <w:p w14:paraId="7C0F6444" w14:textId="77777777" w:rsidR="00087109" w:rsidRPr="00654136" w:rsidRDefault="00087109" w:rsidP="00FD0455">
            <w:pPr>
              <w:rPr>
                <w:rFonts w:ascii="Times New Roman" w:hAnsi="Times New Roman" w:cs="Times New Roman"/>
                <w:sz w:val="26"/>
                <w:szCs w:val="26"/>
                <w:lang w:val="fr-FR"/>
              </w:rPr>
            </w:pPr>
            <w:r w:rsidRPr="00654136">
              <w:rPr>
                <w:rFonts w:ascii="Times New Roman" w:hAnsi="Times New Roman" w:cs="Times New Roman"/>
                <w:sz w:val="26"/>
                <w:szCs w:val="26"/>
                <w:lang w:val="fr-FR"/>
              </w:rPr>
              <w:t>RoleId</w:t>
            </w:r>
          </w:p>
        </w:tc>
        <w:tc>
          <w:tcPr>
            <w:tcW w:w="2185" w:type="dxa"/>
          </w:tcPr>
          <w:p w14:paraId="7586788A"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int(11)</w:t>
            </w:r>
          </w:p>
        </w:tc>
        <w:tc>
          <w:tcPr>
            <w:tcW w:w="2169" w:type="dxa"/>
            <w:vAlign w:val="center"/>
          </w:tcPr>
          <w:p w14:paraId="42CB3F71" w14:textId="77777777" w:rsidR="00087109" w:rsidRPr="00654136" w:rsidRDefault="00087109" w:rsidP="00FD0455">
            <w:pPr>
              <w:rPr>
                <w:rFonts w:ascii="Times New Roman" w:hAnsi="Times New Roman" w:cs="Times New Roman"/>
                <w:sz w:val="26"/>
                <w:szCs w:val="26"/>
              </w:rPr>
            </w:pPr>
          </w:p>
        </w:tc>
        <w:tc>
          <w:tcPr>
            <w:tcW w:w="2159" w:type="dxa"/>
            <w:vAlign w:val="center"/>
          </w:tcPr>
          <w:p w14:paraId="0A4DAEE4" w14:textId="77777777" w:rsidR="00087109" w:rsidRPr="00654136" w:rsidRDefault="00087109" w:rsidP="00FD0455">
            <w:pPr>
              <w:rPr>
                <w:rFonts w:ascii="Times New Roman" w:hAnsi="Times New Roman" w:cs="Times New Roman"/>
                <w:sz w:val="26"/>
                <w:szCs w:val="26"/>
              </w:rPr>
            </w:pPr>
          </w:p>
        </w:tc>
      </w:tr>
      <w:tr w:rsidR="00087109" w:rsidRPr="00654136" w14:paraId="01C417B2" w14:textId="77777777" w:rsidTr="00FD0455">
        <w:tc>
          <w:tcPr>
            <w:tcW w:w="2201" w:type="dxa"/>
            <w:vAlign w:val="center"/>
          </w:tcPr>
          <w:p w14:paraId="32D46284"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lang w:val="fr-FR"/>
              </w:rPr>
              <w:t>AvatarUrl</w:t>
            </w:r>
          </w:p>
        </w:tc>
        <w:tc>
          <w:tcPr>
            <w:tcW w:w="2185" w:type="dxa"/>
          </w:tcPr>
          <w:p w14:paraId="18D43F2B"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Varchar(255)</w:t>
            </w:r>
          </w:p>
        </w:tc>
        <w:tc>
          <w:tcPr>
            <w:tcW w:w="2169" w:type="dxa"/>
            <w:vAlign w:val="center"/>
          </w:tcPr>
          <w:p w14:paraId="2188069A"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 xml:space="preserve">Đường dẫn của Avatar </w:t>
            </w:r>
          </w:p>
        </w:tc>
        <w:tc>
          <w:tcPr>
            <w:tcW w:w="2159" w:type="dxa"/>
            <w:vAlign w:val="center"/>
          </w:tcPr>
          <w:p w14:paraId="7A71FB56"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Not null</w:t>
            </w:r>
          </w:p>
        </w:tc>
      </w:tr>
      <w:tr w:rsidR="00087109" w:rsidRPr="00654136" w14:paraId="09F0DFE0" w14:textId="77777777" w:rsidTr="00FD0455">
        <w:tc>
          <w:tcPr>
            <w:tcW w:w="2201" w:type="dxa"/>
            <w:vAlign w:val="center"/>
          </w:tcPr>
          <w:p w14:paraId="5ACDA81B"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lang w:val="fr-FR"/>
              </w:rPr>
              <w:t>Remember_token</w:t>
            </w:r>
          </w:p>
        </w:tc>
        <w:tc>
          <w:tcPr>
            <w:tcW w:w="2185" w:type="dxa"/>
          </w:tcPr>
          <w:p w14:paraId="1EB7069A"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Nvarchar(100)</w:t>
            </w:r>
          </w:p>
        </w:tc>
        <w:tc>
          <w:tcPr>
            <w:tcW w:w="2169" w:type="dxa"/>
            <w:vAlign w:val="center"/>
          </w:tcPr>
          <w:p w14:paraId="6E8516E9"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Mã token</w:t>
            </w:r>
          </w:p>
        </w:tc>
        <w:tc>
          <w:tcPr>
            <w:tcW w:w="2159" w:type="dxa"/>
            <w:vAlign w:val="center"/>
          </w:tcPr>
          <w:p w14:paraId="02CCE81A"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Not null</w:t>
            </w:r>
          </w:p>
        </w:tc>
      </w:tr>
      <w:tr w:rsidR="00087109" w:rsidRPr="00654136" w14:paraId="24A6E73F" w14:textId="77777777" w:rsidTr="00FD0455">
        <w:tc>
          <w:tcPr>
            <w:tcW w:w="2201" w:type="dxa"/>
            <w:vAlign w:val="center"/>
          </w:tcPr>
          <w:p w14:paraId="78C95137" w14:textId="77777777" w:rsidR="00087109" w:rsidRPr="00654136" w:rsidRDefault="00087109" w:rsidP="00FD0455">
            <w:pPr>
              <w:rPr>
                <w:rFonts w:ascii="Times New Roman" w:hAnsi="Times New Roman" w:cs="Times New Roman"/>
                <w:sz w:val="26"/>
                <w:szCs w:val="26"/>
                <w:lang w:val="fr-FR"/>
              </w:rPr>
            </w:pPr>
            <w:r w:rsidRPr="00654136">
              <w:rPr>
                <w:rFonts w:ascii="Times New Roman" w:hAnsi="Times New Roman" w:cs="Times New Roman"/>
                <w:sz w:val="26"/>
                <w:szCs w:val="26"/>
                <w:lang w:val="fr-FR"/>
              </w:rPr>
              <w:t>Created_at</w:t>
            </w:r>
          </w:p>
        </w:tc>
        <w:tc>
          <w:tcPr>
            <w:tcW w:w="2185" w:type="dxa"/>
          </w:tcPr>
          <w:p w14:paraId="5E3DAEB2"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Timestamp</w:t>
            </w:r>
          </w:p>
        </w:tc>
        <w:tc>
          <w:tcPr>
            <w:tcW w:w="2169" w:type="dxa"/>
            <w:vAlign w:val="center"/>
          </w:tcPr>
          <w:p w14:paraId="7F63B9CD"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Ngày tạo</w:t>
            </w:r>
          </w:p>
        </w:tc>
        <w:tc>
          <w:tcPr>
            <w:tcW w:w="2159" w:type="dxa"/>
            <w:vAlign w:val="center"/>
          </w:tcPr>
          <w:p w14:paraId="2FDBF731" w14:textId="77777777" w:rsidR="00087109" w:rsidRPr="00654136" w:rsidRDefault="00087109" w:rsidP="00FD0455">
            <w:pPr>
              <w:rPr>
                <w:rFonts w:ascii="Times New Roman" w:hAnsi="Times New Roman" w:cs="Times New Roman"/>
                <w:sz w:val="26"/>
                <w:szCs w:val="26"/>
              </w:rPr>
            </w:pPr>
          </w:p>
        </w:tc>
      </w:tr>
      <w:tr w:rsidR="00087109" w:rsidRPr="00654136" w14:paraId="0062A793" w14:textId="77777777" w:rsidTr="00FD0455">
        <w:tc>
          <w:tcPr>
            <w:tcW w:w="2201" w:type="dxa"/>
            <w:vAlign w:val="center"/>
          </w:tcPr>
          <w:p w14:paraId="32022A90" w14:textId="77777777" w:rsidR="00087109" w:rsidRPr="00654136" w:rsidRDefault="00087109" w:rsidP="00FD0455">
            <w:pPr>
              <w:rPr>
                <w:rFonts w:ascii="Times New Roman" w:hAnsi="Times New Roman" w:cs="Times New Roman"/>
                <w:sz w:val="26"/>
                <w:szCs w:val="26"/>
                <w:lang w:val="fr-FR"/>
              </w:rPr>
            </w:pPr>
            <w:r w:rsidRPr="00654136">
              <w:rPr>
                <w:rFonts w:ascii="Times New Roman" w:hAnsi="Times New Roman" w:cs="Times New Roman"/>
                <w:sz w:val="26"/>
                <w:szCs w:val="26"/>
                <w:lang w:val="fr-FR"/>
              </w:rPr>
              <w:t>Updated_at</w:t>
            </w:r>
          </w:p>
        </w:tc>
        <w:tc>
          <w:tcPr>
            <w:tcW w:w="2185" w:type="dxa"/>
          </w:tcPr>
          <w:p w14:paraId="1827A584"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Timestamp</w:t>
            </w:r>
          </w:p>
        </w:tc>
        <w:tc>
          <w:tcPr>
            <w:tcW w:w="2169" w:type="dxa"/>
            <w:vAlign w:val="center"/>
          </w:tcPr>
          <w:p w14:paraId="44056C34" w14:textId="77777777" w:rsidR="00087109" w:rsidRPr="00654136" w:rsidRDefault="00087109" w:rsidP="00FD0455">
            <w:pPr>
              <w:rPr>
                <w:rFonts w:ascii="Times New Roman" w:hAnsi="Times New Roman" w:cs="Times New Roman"/>
                <w:sz w:val="26"/>
                <w:szCs w:val="26"/>
              </w:rPr>
            </w:pPr>
            <w:r w:rsidRPr="00654136">
              <w:rPr>
                <w:rFonts w:ascii="Times New Roman" w:hAnsi="Times New Roman" w:cs="Times New Roman"/>
                <w:sz w:val="26"/>
                <w:szCs w:val="26"/>
              </w:rPr>
              <w:t>Ngày cập nhật</w:t>
            </w:r>
          </w:p>
        </w:tc>
        <w:tc>
          <w:tcPr>
            <w:tcW w:w="2159" w:type="dxa"/>
            <w:vAlign w:val="center"/>
          </w:tcPr>
          <w:p w14:paraId="1F14EA06" w14:textId="77777777" w:rsidR="00087109" w:rsidRPr="00654136" w:rsidRDefault="00087109" w:rsidP="00FD0455">
            <w:pPr>
              <w:rPr>
                <w:rFonts w:ascii="Times New Roman" w:hAnsi="Times New Roman" w:cs="Times New Roman"/>
                <w:sz w:val="26"/>
                <w:szCs w:val="26"/>
              </w:rPr>
            </w:pPr>
          </w:p>
        </w:tc>
      </w:tr>
    </w:tbl>
    <w:p w14:paraId="63C35923" w14:textId="77777777" w:rsidR="00087109" w:rsidRPr="00654136" w:rsidRDefault="00087109" w:rsidP="00282F96">
      <w:pPr>
        <w:pStyle w:val="noNomal"/>
        <w:numPr>
          <w:ilvl w:val="0"/>
          <w:numId w:val="21"/>
        </w:numPr>
        <w:rPr>
          <w:rFonts w:cs="Times New Roman"/>
          <w:szCs w:val="26"/>
        </w:rPr>
      </w:pPr>
      <w:r w:rsidRPr="00654136">
        <w:rPr>
          <w:rFonts w:cs="Times New Roman"/>
          <w:szCs w:val="26"/>
        </w:rPr>
        <w:t>Bảng Provinces (Tỉnh – Thành phố)</w:t>
      </w:r>
    </w:p>
    <w:p w14:paraId="583F9065" w14:textId="45102A53" w:rsidR="00087109" w:rsidRPr="00654136" w:rsidRDefault="00087109" w:rsidP="00087109">
      <w:pPr>
        <w:pStyle w:val="Caption"/>
        <w:keepNext/>
        <w:rPr>
          <w:rFonts w:cs="Times New Roman"/>
          <w:color w:val="FF0000"/>
          <w:sz w:val="26"/>
          <w:szCs w:val="26"/>
        </w:rPr>
      </w:pPr>
      <w:bookmarkStart w:id="16" w:name="_Toc155019261"/>
      <w:r w:rsidRPr="00654136">
        <w:rPr>
          <w:rFonts w:cs="Times New Roman"/>
          <w:color w:val="FF0000"/>
          <w:sz w:val="26"/>
          <w:szCs w:val="26"/>
        </w:rPr>
        <w:t>Bảng Tỉnh-Thành phố</w:t>
      </w:r>
      <w:bookmarkEnd w:id="16"/>
    </w:p>
    <w:tbl>
      <w:tblPr>
        <w:tblStyle w:val="TableGrid"/>
        <w:tblW w:w="0" w:type="auto"/>
        <w:tblLook w:val="04A0" w:firstRow="1" w:lastRow="0" w:firstColumn="1" w:lastColumn="0" w:noHBand="0" w:noVBand="1"/>
      </w:tblPr>
      <w:tblGrid>
        <w:gridCol w:w="2171"/>
        <w:gridCol w:w="2216"/>
        <w:gridCol w:w="2200"/>
        <w:gridCol w:w="2193"/>
      </w:tblGrid>
      <w:tr w:rsidR="00087109" w:rsidRPr="00654136" w14:paraId="236DB7CF" w14:textId="77777777" w:rsidTr="00FD0455">
        <w:tc>
          <w:tcPr>
            <w:tcW w:w="2171" w:type="dxa"/>
            <w:shd w:val="clear" w:color="auto" w:fill="8DB3E2" w:themeFill="text2" w:themeFillTint="66"/>
          </w:tcPr>
          <w:p w14:paraId="19936483" w14:textId="77777777" w:rsidR="00087109" w:rsidRPr="00654136" w:rsidRDefault="00087109" w:rsidP="00FD0455">
            <w:pPr>
              <w:pStyle w:val="Bng"/>
              <w:jc w:val="center"/>
              <w:rPr>
                <w:b/>
                <w:bCs/>
                <w:szCs w:val="26"/>
              </w:rPr>
            </w:pPr>
            <w:r w:rsidRPr="00654136">
              <w:rPr>
                <w:b/>
                <w:bCs/>
                <w:szCs w:val="26"/>
              </w:rPr>
              <w:t>Column Name</w:t>
            </w:r>
          </w:p>
        </w:tc>
        <w:tc>
          <w:tcPr>
            <w:tcW w:w="2216" w:type="dxa"/>
            <w:shd w:val="clear" w:color="auto" w:fill="8DB3E2" w:themeFill="text2" w:themeFillTint="66"/>
          </w:tcPr>
          <w:p w14:paraId="4683A5B2" w14:textId="77777777" w:rsidR="00087109" w:rsidRPr="00654136" w:rsidRDefault="00087109" w:rsidP="00FD0455">
            <w:pPr>
              <w:pStyle w:val="Bng"/>
              <w:jc w:val="center"/>
              <w:rPr>
                <w:b/>
                <w:bCs/>
                <w:szCs w:val="26"/>
              </w:rPr>
            </w:pPr>
            <w:r w:rsidRPr="00654136">
              <w:rPr>
                <w:b/>
                <w:bCs/>
                <w:szCs w:val="26"/>
              </w:rPr>
              <w:t>Data Type</w:t>
            </w:r>
          </w:p>
        </w:tc>
        <w:tc>
          <w:tcPr>
            <w:tcW w:w="2200" w:type="dxa"/>
            <w:shd w:val="clear" w:color="auto" w:fill="8DB3E2" w:themeFill="text2" w:themeFillTint="66"/>
          </w:tcPr>
          <w:p w14:paraId="437868AB" w14:textId="77777777" w:rsidR="00087109" w:rsidRPr="00654136" w:rsidRDefault="00087109" w:rsidP="00FD0455">
            <w:pPr>
              <w:pStyle w:val="Bng"/>
              <w:jc w:val="center"/>
              <w:rPr>
                <w:b/>
                <w:bCs/>
                <w:szCs w:val="26"/>
              </w:rPr>
            </w:pPr>
            <w:r w:rsidRPr="00654136">
              <w:rPr>
                <w:b/>
                <w:bCs/>
                <w:szCs w:val="26"/>
              </w:rPr>
              <w:t>Description</w:t>
            </w:r>
          </w:p>
        </w:tc>
        <w:tc>
          <w:tcPr>
            <w:tcW w:w="2193" w:type="dxa"/>
            <w:shd w:val="clear" w:color="auto" w:fill="8DB3E2" w:themeFill="text2" w:themeFillTint="66"/>
          </w:tcPr>
          <w:p w14:paraId="7D543B23" w14:textId="77777777" w:rsidR="00087109" w:rsidRPr="00654136" w:rsidRDefault="00087109" w:rsidP="00FD0455">
            <w:pPr>
              <w:pStyle w:val="Bng"/>
              <w:jc w:val="center"/>
              <w:rPr>
                <w:b/>
                <w:bCs/>
                <w:szCs w:val="26"/>
              </w:rPr>
            </w:pPr>
            <w:r w:rsidRPr="00654136">
              <w:rPr>
                <w:b/>
                <w:bCs/>
                <w:szCs w:val="26"/>
              </w:rPr>
              <w:t>Constraint</w:t>
            </w:r>
          </w:p>
        </w:tc>
      </w:tr>
      <w:tr w:rsidR="00087109" w:rsidRPr="00654136" w14:paraId="71B3E294" w14:textId="77777777" w:rsidTr="00FD0455">
        <w:tc>
          <w:tcPr>
            <w:tcW w:w="2171" w:type="dxa"/>
          </w:tcPr>
          <w:p w14:paraId="4331510C" w14:textId="77777777" w:rsidR="00087109" w:rsidRPr="00654136" w:rsidRDefault="00087109" w:rsidP="00FD0455">
            <w:pPr>
              <w:pStyle w:val="Bng"/>
              <w:rPr>
                <w:szCs w:val="26"/>
              </w:rPr>
            </w:pPr>
            <w:r w:rsidRPr="00654136">
              <w:rPr>
                <w:szCs w:val="26"/>
              </w:rPr>
              <w:t>Id</w:t>
            </w:r>
          </w:p>
        </w:tc>
        <w:tc>
          <w:tcPr>
            <w:tcW w:w="2216" w:type="dxa"/>
          </w:tcPr>
          <w:p w14:paraId="55FF12D3" w14:textId="77777777" w:rsidR="00087109" w:rsidRPr="00654136" w:rsidRDefault="00087109" w:rsidP="00FD0455">
            <w:pPr>
              <w:pStyle w:val="Bng"/>
              <w:rPr>
                <w:szCs w:val="26"/>
              </w:rPr>
            </w:pPr>
            <w:r w:rsidRPr="00654136">
              <w:rPr>
                <w:szCs w:val="26"/>
              </w:rPr>
              <w:t>Bigint(20)</w:t>
            </w:r>
          </w:p>
        </w:tc>
        <w:tc>
          <w:tcPr>
            <w:tcW w:w="2200" w:type="dxa"/>
          </w:tcPr>
          <w:p w14:paraId="3581FDD9" w14:textId="77777777" w:rsidR="00087109" w:rsidRPr="00654136" w:rsidRDefault="00087109" w:rsidP="00FD0455">
            <w:pPr>
              <w:pStyle w:val="Bng"/>
              <w:rPr>
                <w:szCs w:val="26"/>
              </w:rPr>
            </w:pPr>
            <w:r w:rsidRPr="00654136">
              <w:rPr>
                <w:szCs w:val="26"/>
              </w:rPr>
              <w:t>Id tỉnh – thành phố</w:t>
            </w:r>
          </w:p>
        </w:tc>
        <w:tc>
          <w:tcPr>
            <w:tcW w:w="2193" w:type="dxa"/>
          </w:tcPr>
          <w:p w14:paraId="56F43576" w14:textId="77777777" w:rsidR="00087109" w:rsidRPr="00654136" w:rsidRDefault="00087109" w:rsidP="00FD0455">
            <w:pPr>
              <w:pStyle w:val="Bng"/>
              <w:rPr>
                <w:szCs w:val="26"/>
              </w:rPr>
            </w:pPr>
            <w:r w:rsidRPr="00654136">
              <w:rPr>
                <w:szCs w:val="26"/>
              </w:rPr>
              <w:t>Primary Key</w:t>
            </w:r>
          </w:p>
        </w:tc>
      </w:tr>
      <w:tr w:rsidR="00087109" w:rsidRPr="00654136" w14:paraId="222C02EB" w14:textId="77777777" w:rsidTr="00FD0455">
        <w:tc>
          <w:tcPr>
            <w:tcW w:w="2171" w:type="dxa"/>
          </w:tcPr>
          <w:p w14:paraId="1D084B7E" w14:textId="77777777" w:rsidR="00087109" w:rsidRPr="00654136" w:rsidRDefault="00087109" w:rsidP="00FD0455">
            <w:pPr>
              <w:pStyle w:val="Bng"/>
              <w:rPr>
                <w:szCs w:val="26"/>
              </w:rPr>
            </w:pPr>
            <w:r w:rsidRPr="00654136">
              <w:rPr>
                <w:szCs w:val="26"/>
              </w:rPr>
              <w:t>Name</w:t>
            </w:r>
          </w:p>
        </w:tc>
        <w:tc>
          <w:tcPr>
            <w:tcW w:w="2216" w:type="dxa"/>
          </w:tcPr>
          <w:p w14:paraId="6244E0D6" w14:textId="77777777" w:rsidR="00087109" w:rsidRPr="00654136" w:rsidRDefault="00087109" w:rsidP="00FD0455">
            <w:pPr>
              <w:pStyle w:val="Bng"/>
              <w:rPr>
                <w:szCs w:val="26"/>
              </w:rPr>
            </w:pPr>
            <w:r w:rsidRPr="00654136">
              <w:rPr>
                <w:szCs w:val="26"/>
              </w:rPr>
              <w:t>Varchar(255)</w:t>
            </w:r>
          </w:p>
        </w:tc>
        <w:tc>
          <w:tcPr>
            <w:tcW w:w="2200" w:type="dxa"/>
          </w:tcPr>
          <w:p w14:paraId="07725733" w14:textId="77777777" w:rsidR="00087109" w:rsidRPr="00654136" w:rsidRDefault="00087109" w:rsidP="00FD0455">
            <w:pPr>
              <w:pStyle w:val="Bng"/>
              <w:rPr>
                <w:szCs w:val="26"/>
              </w:rPr>
            </w:pPr>
            <w:r w:rsidRPr="00654136">
              <w:rPr>
                <w:szCs w:val="26"/>
              </w:rPr>
              <w:t>Tên tỉnh – thành phố</w:t>
            </w:r>
          </w:p>
        </w:tc>
        <w:tc>
          <w:tcPr>
            <w:tcW w:w="2193" w:type="dxa"/>
          </w:tcPr>
          <w:p w14:paraId="4887F0C1" w14:textId="77777777" w:rsidR="00087109" w:rsidRPr="00654136" w:rsidRDefault="00087109" w:rsidP="00FD0455">
            <w:pPr>
              <w:pStyle w:val="Bng"/>
              <w:rPr>
                <w:szCs w:val="26"/>
              </w:rPr>
            </w:pPr>
            <w:r w:rsidRPr="00654136">
              <w:rPr>
                <w:szCs w:val="26"/>
              </w:rPr>
              <w:t>Not null</w:t>
            </w:r>
          </w:p>
        </w:tc>
      </w:tr>
      <w:tr w:rsidR="00087109" w:rsidRPr="00654136" w14:paraId="55A10EB5" w14:textId="77777777" w:rsidTr="00FD0455">
        <w:tc>
          <w:tcPr>
            <w:tcW w:w="2171" w:type="dxa"/>
          </w:tcPr>
          <w:p w14:paraId="0D78ACF1" w14:textId="77777777" w:rsidR="00087109" w:rsidRPr="00654136" w:rsidRDefault="00087109" w:rsidP="00FD0455">
            <w:pPr>
              <w:pStyle w:val="Bng"/>
              <w:rPr>
                <w:szCs w:val="26"/>
              </w:rPr>
            </w:pPr>
            <w:r w:rsidRPr="00654136">
              <w:rPr>
                <w:szCs w:val="26"/>
              </w:rPr>
              <w:t>Type</w:t>
            </w:r>
          </w:p>
        </w:tc>
        <w:tc>
          <w:tcPr>
            <w:tcW w:w="2216" w:type="dxa"/>
          </w:tcPr>
          <w:p w14:paraId="698F5C89" w14:textId="77777777" w:rsidR="00087109" w:rsidRPr="00654136" w:rsidRDefault="00087109" w:rsidP="00FD0455">
            <w:pPr>
              <w:pStyle w:val="Bng"/>
              <w:rPr>
                <w:szCs w:val="26"/>
              </w:rPr>
            </w:pPr>
            <w:r w:rsidRPr="00654136">
              <w:rPr>
                <w:szCs w:val="26"/>
              </w:rPr>
              <w:t>Varchar(255)</w:t>
            </w:r>
          </w:p>
        </w:tc>
        <w:tc>
          <w:tcPr>
            <w:tcW w:w="2200" w:type="dxa"/>
          </w:tcPr>
          <w:p w14:paraId="3BDDDC72" w14:textId="77777777" w:rsidR="00087109" w:rsidRPr="00654136" w:rsidRDefault="00087109" w:rsidP="00FD0455">
            <w:pPr>
              <w:pStyle w:val="Bng"/>
              <w:rPr>
                <w:szCs w:val="26"/>
              </w:rPr>
            </w:pPr>
            <w:r w:rsidRPr="00654136">
              <w:rPr>
                <w:szCs w:val="26"/>
              </w:rPr>
              <w:t>Loại tỉnh- thành phố)</w:t>
            </w:r>
          </w:p>
        </w:tc>
        <w:tc>
          <w:tcPr>
            <w:tcW w:w="2193" w:type="dxa"/>
          </w:tcPr>
          <w:p w14:paraId="495ED1BD" w14:textId="77777777" w:rsidR="00087109" w:rsidRPr="00654136" w:rsidRDefault="00087109" w:rsidP="00FD0455">
            <w:pPr>
              <w:pStyle w:val="Bng"/>
              <w:rPr>
                <w:szCs w:val="26"/>
              </w:rPr>
            </w:pPr>
            <w:r w:rsidRPr="00654136">
              <w:rPr>
                <w:szCs w:val="26"/>
              </w:rPr>
              <w:t>Not null</w:t>
            </w:r>
          </w:p>
        </w:tc>
      </w:tr>
      <w:tr w:rsidR="00087109" w:rsidRPr="00654136" w14:paraId="0DB4FBA3" w14:textId="77777777" w:rsidTr="00FD0455">
        <w:tc>
          <w:tcPr>
            <w:tcW w:w="2171" w:type="dxa"/>
          </w:tcPr>
          <w:p w14:paraId="1EBE27CC" w14:textId="77777777" w:rsidR="00087109" w:rsidRPr="00654136" w:rsidRDefault="00087109" w:rsidP="00FD0455">
            <w:pPr>
              <w:pStyle w:val="Bng"/>
              <w:rPr>
                <w:szCs w:val="26"/>
              </w:rPr>
            </w:pPr>
            <w:r w:rsidRPr="00654136">
              <w:rPr>
                <w:szCs w:val="26"/>
                <w:lang w:val="fr-FR"/>
              </w:rPr>
              <w:t>Slug</w:t>
            </w:r>
          </w:p>
        </w:tc>
        <w:tc>
          <w:tcPr>
            <w:tcW w:w="2216" w:type="dxa"/>
          </w:tcPr>
          <w:p w14:paraId="0009821F" w14:textId="77777777" w:rsidR="00087109" w:rsidRPr="00654136" w:rsidRDefault="00087109" w:rsidP="00FD0455">
            <w:pPr>
              <w:pStyle w:val="Bng"/>
              <w:rPr>
                <w:szCs w:val="26"/>
              </w:rPr>
            </w:pPr>
            <w:r w:rsidRPr="00654136">
              <w:rPr>
                <w:szCs w:val="26"/>
              </w:rPr>
              <w:t>Varchar(255)</w:t>
            </w:r>
          </w:p>
        </w:tc>
        <w:tc>
          <w:tcPr>
            <w:tcW w:w="2200" w:type="dxa"/>
          </w:tcPr>
          <w:p w14:paraId="07D19DE8" w14:textId="77777777" w:rsidR="00087109" w:rsidRPr="00654136" w:rsidRDefault="00087109" w:rsidP="00FD0455">
            <w:pPr>
              <w:pStyle w:val="Bng"/>
              <w:rPr>
                <w:szCs w:val="26"/>
              </w:rPr>
            </w:pPr>
          </w:p>
        </w:tc>
        <w:tc>
          <w:tcPr>
            <w:tcW w:w="2193" w:type="dxa"/>
          </w:tcPr>
          <w:p w14:paraId="0FA37B11" w14:textId="77777777" w:rsidR="00087109" w:rsidRPr="00654136" w:rsidRDefault="00087109" w:rsidP="00FD0455">
            <w:pPr>
              <w:pStyle w:val="Bng"/>
              <w:rPr>
                <w:szCs w:val="26"/>
              </w:rPr>
            </w:pPr>
          </w:p>
        </w:tc>
      </w:tr>
      <w:tr w:rsidR="00087109" w:rsidRPr="00654136" w14:paraId="1B8B2092" w14:textId="77777777" w:rsidTr="00FD0455">
        <w:tc>
          <w:tcPr>
            <w:tcW w:w="2171" w:type="dxa"/>
            <w:vAlign w:val="center"/>
          </w:tcPr>
          <w:p w14:paraId="73264FEE" w14:textId="77777777" w:rsidR="00087109" w:rsidRPr="00654136" w:rsidRDefault="00087109" w:rsidP="00FD0455">
            <w:pPr>
              <w:pStyle w:val="Bng"/>
              <w:rPr>
                <w:szCs w:val="26"/>
                <w:lang w:val="fr-FR"/>
              </w:rPr>
            </w:pPr>
            <w:r w:rsidRPr="00654136">
              <w:rPr>
                <w:szCs w:val="26"/>
                <w:lang w:val="fr-FR"/>
              </w:rPr>
              <w:t>Created_at</w:t>
            </w:r>
          </w:p>
        </w:tc>
        <w:tc>
          <w:tcPr>
            <w:tcW w:w="2216" w:type="dxa"/>
          </w:tcPr>
          <w:p w14:paraId="1FD5628E" w14:textId="77777777" w:rsidR="00087109" w:rsidRPr="00654136" w:rsidRDefault="00087109" w:rsidP="00FD0455">
            <w:pPr>
              <w:pStyle w:val="Bng"/>
              <w:rPr>
                <w:szCs w:val="26"/>
              </w:rPr>
            </w:pPr>
            <w:r w:rsidRPr="00654136">
              <w:rPr>
                <w:szCs w:val="26"/>
              </w:rPr>
              <w:t>Timestamp</w:t>
            </w:r>
          </w:p>
        </w:tc>
        <w:tc>
          <w:tcPr>
            <w:tcW w:w="2200" w:type="dxa"/>
            <w:vAlign w:val="center"/>
          </w:tcPr>
          <w:p w14:paraId="5832A40C" w14:textId="77777777" w:rsidR="00087109" w:rsidRPr="00654136" w:rsidRDefault="00087109" w:rsidP="00FD0455">
            <w:pPr>
              <w:pStyle w:val="Bng"/>
              <w:rPr>
                <w:szCs w:val="26"/>
              </w:rPr>
            </w:pPr>
            <w:r w:rsidRPr="00654136">
              <w:rPr>
                <w:szCs w:val="26"/>
              </w:rPr>
              <w:t>Ngày tạo</w:t>
            </w:r>
          </w:p>
        </w:tc>
        <w:tc>
          <w:tcPr>
            <w:tcW w:w="2193" w:type="dxa"/>
            <w:vAlign w:val="center"/>
          </w:tcPr>
          <w:p w14:paraId="29CC3E9F" w14:textId="77777777" w:rsidR="00087109" w:rsidRPr="00654136" w:rsidRDefault="00087109" w:rsidP="00FD0455">
            <w:pPr>
              <w:pStyle w:val="Bng"/>
              <w:rPr>
                <w:szCs w:val="26"/>
              </w:rPr>
            </w:pPr>
          </w:p>
        </w:tc>
      </w:tr>
      <w:tr w:rsidR="00087109" w:rsidRPr="00654136" w14:paraId="6E557056" w14:textId="77777777" w:rsidTr="00FD0455">
        <w:tc>
          <w:tcPr>
            <w:tcW w:w="2171" w:type="dxa"/>
            <w:vAlign w:val="center"/>
          </w:tcPr>
          <w:p w14:paraId="436D4D77" w14:textId="77777777" w:rsidR="00087109" w:rsidRPr="00654136" w:rsidRDefault="00087109" w:rsidP="00FD0455">
            <w:pPr>
              <w:pStyle w:val="Bng"/>
              <w:rPr>
                <w:szCs w:val="26"/>
                <w:lang w:val="fr-FR"/>
              </w:rPr>
            </w:pPr>
            <w:r w:rsidRPr="00654136">
              <w:rPr>
                <w:szCs w:val="26"/>
                <w:lang w:val="fr-FR"/>
              </w:rPr>
              <w:t>Updated_at</w:t>
            </w:r>
          </w:p>
        </w:tc>
        <w:tc>
          <w:tcPr>
            <w:tcW w:w="2216" w:type="dxa"/>
          </w:tcPr>
          <w:p w14:paraId="5341B28F" w14:textId="77777777" w:rsidR="00087109" w:rsidRPr="00654136" w:rsidRDefault="00087109" w:rsidP="00FD0455">
            <w:pPr>
              <w:pStyle w:val="Bng"/>
              <w:rPr>
                <w:szCs w:val="26"/>
              </w:rPr>
            </w:pPr>
            <w:r w:rsidRPr="00654136">
              <w:rPr>
                <w:szCs w:val="26"/>
              </w:rPr>
              <w:t>Timestamp</w:t>
            </w:r>
          </w:p>
        </w:tc>
        <w:tc>
          <w:tcPr>
            <w:tcW w:w="2200" w:type="dxa"/>
            <w:vAlign w:val="center"/>
          </w:tcPr>
          <w:p w14:paraId="1A6BFA1C" w14:textId="77777777" w:rsidR="00087109" w:rsidRPr="00654136" w:rsidRDefault="00087109" w:rsidP="00FD0455">
            <w:pPr>
              <w:pStyle w:val="Bng"/>
              <w:rPr>
                <w:szCs w:val="26"/>
              </w:rPr>
            </w:pPr>
            <w:r w:rsidRPr="00654136">
              <w:rPr>
                <w:szCs w:val="26"/>
              </w:rPr>
              <w:t>Ngày cập nhật</w:t>
            </w:r>
          </w:p>
        </w:tc>
        <w:tc>
          <w:tcPr>
            <w:tcW w:w="2193" w:type="dxa"/>
            <w:vAlign w:val="center"/>
          </w:tcPr>
          <w:p w14:paraId="3B66B5B3" w14:textId="77777777" w:rsidR="00087109" w:rsidRPr="00654136" w:rsidRDefault="00087109" w:rsidP="00FD0455">
            <w:pPr>
              <w:pStyle w:val="Bng"/>
              <w:rPr>
                <w:szCs w:val="26"/>
              </w:rPr>
            </w:pPr>
          </w:p>
        </w:tc>
      </w:tr>
    </w:tbl>
    <w:p w14:paraId="5EC38B0D" w14:textId="77777777" w:rsidR="00087109" w:rsidRPr="00654136" w:rsidRDefault="00087109" w:rsidP="00282F96">
      <w:pPr>
        <w:pStyle w:val="noNomal"/>
        <w:numPr>
          <w:ilvl w:val="0"/>
          <w:numId w:val="21"/>
        </w:numPr>
        <w:rPr>
          <w:rFonts w:cs="Times New Roman"/>
          <w:szCs w:val="26"/>
          <w:lang w:val="fr-FR"/>
        </w:rPr>
      </w:pPr>
      <w:r w:rsidRPr="00654136">
        <w:rPr>
          <w:rFonts w:cs="Times New Roman"/>
          <w:szCs w:val="26"/>
          <w:lang w:val="fr-FR"/>
        </w:rPr>
        <w:t>Bảng Districts (Quận – Huyện)</w:t>
      </w:r>
    </w:p>
    <w:p w14:paraId="0EBA5CA6" w14:textId="567BD1FE" w:rsidR="00087109" w:rsidRPr="00654136" w:rsidRDefault="00087109" w:rsidP="00087109">
      <w:pPr>
        <w:pStyle w:val="Caption"/>
        <w:keepNext/>
        <w:rPr>
          <w:rFonts w:cs="Times New Roman"/>
          <w:sz w:val="26"/>
          <w:szCs w:val="26"/>
        </w:rPr>
      </w:pPr>
      <w:bookmarkStart w:id="17" w:name="_Toc155019262"/>
      <w:r w:rsidRPr="00654136">
        <w:rPr>
          <w:rFonts w:cs="Times New Roman"/>
          <w:color w:val="FF0000"/>
          <w:sz w:val="26"/>
          <w:szCs w:val="26"/>
        </w:rPr>
        <w:t>Bảng Quận huyện</w:t>
      </w:r>
      <w:bookmarkEnd w:id="17"/>
    </w:p>
    <w:tbl>
      <w:tblPr>
        <w:tblStyle w:val="TableGrid"/>
        <w:tblW w:w="0" w:type="auto"/>
        <w:tblLook w:val="04A0" w:firstRow="1" w:lastRow="0" w:firstColumn="1" w:lastColumn="0" w:noHBand="0" w:noVBand="1"/>
      </w:tblPr>
      <w:tblGrid>
        <w:gridCol w:w="2178"/>
        <w:gridCol w:w="2214"/>
        <w:gridCol w:w="2197"/>
        <w:gridCol w:w="2191"/>
      </w:tblGrid>
      <w:tr w:rsidR="00087109" w:rsidRPr="00654136" w14:paraId="36453FFD" w14:textId="77777777" w:rsidTr="00FD0455">
        <w:tc>
          <w:tcPr>
            <w:tcW w:w="2178" w:type="dxa"/>
            <w:shd w:val="clear" w:color="auto" w:fill="8DB3E2" w:themeFill="text2" w:themeFillTint="66"/>
          </w:tcPr>
          <w:p w14:paraId="1E810780" w14:textId="77777777" w:rsidR="00087109" w:rsidRPr="00654136" w:rsidRDefault="00087109" w:rsidP="00FD0455">
            <w:pPr>
              <w:pStyle w:val="Bng"/>
              <w:jc w:val="center"/>
              <w:rPr>
                <w:b/>
                <w:bCs/>
                <w:szCs w:val="26"/>
              </w:rPr>
            </w:pPr>
            <w:r w:rsidRPr="00654136">
              <w:rPr>
                <w:b/>
                <w:bCs/>
                <w:szCs w:val="26"/>
              </w:rPr>
              <w:t>Column Name</w:t>
            </w:r>
          </w:p>
        </w:tc>
        <w:tc>
          <w:tcPr>
            <w:tcW w:w="2214" w:type="dxa"/>
            <w:shd w:val="clear" w:color="auto" w:fill="8DB3E2" w:themeFill="text2" w:themeFillTint="66"/>
          </w:tcPr>
          <w:p w14:paraId="57098002" w14:textId="77777777" w:rsidR="00087109" w:rsidRPr="00654136" w:rsidRDefault="00087109" w:rsidP="00FD0455">
            <w:pPr>
              <w:pStyle w:val="Bng"/>
              <w:jc w:val="center"/>
              <w:rPr>
                <w:b/>
                <w:bCs/>
                <w:szCs w:val="26"/>
              </w:rPr>
            </w:pPr>
            <w:r w:rsidRPr="00654136">
              <w:rPr>
                <w:b/>
                <w:bCs/>
                <w:szCs w:val="26"/>
              </w:rPr>
              <w:t>Data Type</w:t>
            </w:r>
          </w:p>
        </w:tc>
        <w:tc>
          <w:tcPr>
            <w:tcW w:w="2197" w:type="dxa"/>
            <w:shd w:val="clear" w:color="auto" w:fill="8DB3E2" w:themeFill="text2" w:themeFillTint="66"/>
          </w:tcPr>
          <w:p w14:paraId="2280A3A5" w14:textId="77777777" w:rsidR="00087109" w:rsidRPr="00654136" w:rsidRDefault="00087109" w:rsidP="00FD0455">
            <w:pPr>
              <w:pStyle w:val="Bng"/>
              <w:jc w:val="center"/>
              <w:rPr>
                <w:b/>
                <w:bCs/>
                <w:szCs w:val="26"/>
              </w:rPr>
            </w:pPr>
            <w:r w:rsidRPr="00654136">
              <w:rPr>
                <w:b/>
                <w:bCs/>
                <w:szCs w:val="26"/>
              </w:rPr>
              <w:t>Description</w:t>
            </w:r>
          </w:p>
        </w:tc>
        <w:tc>
          <w:tcPr>
            <w:tcW w:w="2191" w:type="dxa"/>
            <w:shd w:val="clear" w:color="auto" w:fill="8DB3E2" w:themeFill="text2" w:themeFillTint="66"/>
          </w:tcPr>
          <w:p w14:paraId="3C12BF64" w14:textId="77777777" w:rsidR="00087109" w:rsidRPr="00654136" w:rsidRDefault="00087109" w:rsidP="00FD0455">
            <w:pPr>
              <w:pStyle w:val="Bng"/>
              <w:jc w:val="center"/>
              <w:rPr>
                <w:b/>
                <w:bCs/>
                <w:szCs w:val="26"/>
              </w:rPr>
            </w:pPr>
            <w:r w:rsidRPr="00654136">
              <w:rPr>
                <w:b/>
                <w:bCs/>
                <w:szCs w:val="26"/>
              </w:rPr>
              <w:t>Constraint</w:t>
            </w:r>
          </w:p>
        </w:tc>
      </w:tr>
      <w:tr w:rsidR="00087109" w:rsidRPr="00654136" w14:paraId="74013E4C" w14:textId="77777777" w:rsidTr="00FD0455">
        <w:tc>
          <w:tcPr>
            <w:tcW w:w="2178" w:type="dxa"/>
          </w:tcPr>
          <w:p w14:paraId="19B48C87" w14:textId="77777777" w:rsidR="00087109" w:rsidRPr="00654136" w:rsidRDefault="00087109" w:rsidP="00FD0455">
            <w:pPr>
              <w:pStyle w:val="Bng"/>
              <w:rPr>
                <w:szCs w:val="26"/>
              </w:rPr>
            </w:pPr>
            <w:r w:rsidRPr="00654136">
              <w:rPr>
                <w:szCs w:val="26"/>
              </w:rPr>
              <w:t>Id</w:t>
            </w:r>
          </w:p>
        </w:tc>
        <w:tc>
          <w:tcPr>
            <w:tcW w:w="2214" w:type="dxa"/>
          </w:tcPr>
          <w:p w14:paraId="3E7FD2B0" w14:textId="77777777" w:rsidR="00087109" w:rsidRPr="00654136" w:rsidRDefault="00087109" w:rsidP="00FD0455">
            <w:pPr>
              <w:pStyle w:val="Bng"/>
              <w:rPr>
                <w:szCs w:val="26"/>
              </w:rPr>
            </w:pPr>
            <w:r w:rsidRPr="00654136">
              <w:rPr>
                <w:szCs w:val="26"/>
              </w:rPr>
              <w:t>Bigint(20)</w:t>
            </w:r>
          </w:p>
        </w:tc>
        <w:tc>
          <w:tcPr>
            <w:tcW w:w="2197" w:type="dxa"/>
          </w:tcPr>
          <w:p w14:paraId="48C273E4" w14:textId="77777777" w:rsidR="00087109" w:rsidRPr="00654136" w:rsidRDefault="00087109" w:rsidP="00FD0455">
            <w:pPr>
              <w:pStyle w:val="Bng"/>
              <w:rPr>
                <w:szCs w:val="26"/>
              </w:rPr>
            </w:pPr>
            <w:r w:rsidRPr="00654136">
              <w:rPr>
                <w:szCs w:val="26"/>
              </w:rPr>
              <w:t>Id quận- huyện</w:t>
            </w:r>
          </w:p>
        </w:tc>
        <w:tc>
          <w:tcPr>
            <w:tcW w:w="2191" w:type="dxa"/>
          </w:tcPr>
          <w:p w14:paraId="66E4D661" w14:textId="77777777" w:rsidR="00087109" w:rsidRPr="00654136" w:rsidRDefault="00087109" w:rsidP="00FD0455">
            <w:pPr>
              <w:pStyle w:val="Bng"/>
              <w:rPr>
                <w:szCs w:val="26"/>
              </w:rPr>
            </w:pPr>
            <w:r w:rsidRPr="00654136">
              <w:rPr>
                <w:szCs w:val="26"/>
              </w:rPr>
              <w:t>Primary Key</w:t>
            </w:r>
          </w:p>
        </w:tc>
      </w:tr>
      <w:tr w:rsidR="00087109" w:rsidRPr="00654136" w14:paraId="605A9BEC" w14:textId="77777777" w:rsidTr="00FD0455">
        <w:tc>
          <w:tcPr>
            <w:tcW w:w="2178" w:type="dxa"/>
          </w:tcPr>
          <w:p w14:paraId="6EBFDB7F" w14:textId="77777777" w:rsidR="00087109" w:rsidRPr="00654136" w:rsidRDefault="00087109" w:rsidP="00FD0455">
            <w:pPr>
              <w:pStyle w:val="Bng"/>
              <w:rPr>
                <w:szCs w:val="26"/>
              </w:rPr>
            </w:pPr>
            <w:r w:rsidRPr="00654136">
              <w:rPr>
                <w:szCs w:val="26"/>
              </w:rPr>
              <w:t>Name</w:t>
            </w:r>
          </w:p>
        </w:tc>
        <w:tc>
          <w:tcPr>
            <w:tcW w:w="2214" w:type="dxa"/>
          </w:tcPr>
          <w:p w14:paraId="51549AEF" w14:textId="77777777" w:rsidR="00087109" w:rsidRPr="00654136" w:rsidRDefault="00087109" w:rsidP="00FD0455">
            <w:pPr>
              <w:pStyle w:val="Bng"/>
              <w:rPr>
                <w:szCs w:val="26"/>
              </w:rPr>
            </w:pPr>
            <w:r w:rsidRPr="00654136">
              <w:rPr>
                <w:szCs w:val="26"/>
              </w:rPr>
              <w:t>Varchar(255)</w:t>
            </w:r>
          </w:p>
        </w:tc>
        <w:tc>
          <w:tcPr>
            <w:tcW w:w="2197" w:type="dxa"/>
          </w:tcPr>
          <w:p w14:paraId="35C8B025" w14:textId="77777777" w:rsidR="00087109" w:rsidRPr="00654136" w:rsidRDefault="00087109" w:rsidP="00FD0455">
            <w:pPr>
              <w:pStyle w:val="Bng"/>
              <w:rPr>
                <w:szCs w:val="26"/>
              </w:rPr>
            </w:pPr>
            <w:r w:rsidRPr="00654136">
              <w:rPr>
                <w:szCs w:val="26"/>
              </w:rPr>
              <w:t>Tên quận – huyện</w:t>
            </w:r>
          </w:p>
        </w:tc>
        <w:tc>
          <w:tcPr>
            <w:tcW w:w="2191" w:type="dxa"/>
          </w:tcPr>
          <w:p w14:paraId="6F1A55CD" w14:textId="77777777" w:rsidR="00087109" w:rsidRPr="00654136" w:rsidRDefault="00087109" w:rsidP="00FD0455">
            <w:pPr>
              <w:pStyle w:val="Bng"/>
              <w:rPr>
                <w:szCs w:val="26"/>
              </w:rPr>
            </w:pPr>
            <w:r w:rsidRPr="00654136">
              <w:rPr>
                <w:szCs w:val="26"/>
              </w:rPr>
              <w:t>Not null</w:t>
            </w:r>
          </w:p>
        </w:tc>
      </w:tr>
      <w:tr w:rsidR="00087109" w:rsidRPr="00654136" w14:paraId="7D49F4B9" w14:textId="77777777" w:rsidTr="00FD0455">
        <w:tc>
          <w:tcPr>
            <w:tcW w:w="2178" w:type="dxa"/>
          </w:tcPr>
          <w:p w14:paraId="0F1C8FB8" w14:textId="77777777" w:rsidR="00087109" w:rsidRPr="00654136" w:rsidRDefault="00087109" w:rsidP="00FD0455">
            <w:pPr>
              <w:pStyle w:val="Bng"/>
              <w:rPr>
                <w:szCs w:val="26"/>
              </w:rPr>
            </w:pPr>
            <w:r w:rsidRPr="00654136">
              <w:rPr>
                <w:szCs w:val="26"/>
                <w:lang w:val="fr-FR"/>
              </w:rPr>
              <w:t>ProvinceId</w:t>
            </w:r>
          </w:p>
        </w:tc>
        <w:tc>
          <w:tcPr>
            <w:tcW w:w="2214" w:type="dxa"/>
          </w:tcPr>
          <w:p w14:paraId="55C2374C" w14:textId="77777777" w:rsidR="00087109" w:rsidRPr="00654136" w:rsidRDefault="00087109" w:rsidP="00FD0455">
            <w:pPr>
              <w:pStyle w:val="Bng"/>
              <w:rPr>
                <w:szCs w:val="26"/>
              </w:rPr>
            </w:pPr>
            <w:r w:rsidRPr="00654136">
              <w:rPr>
                <w:szCs w:val="26"/>
              </w:rPr>
              <w:t xml:space="preserve">Int(11) </w:t>
            </w:r>
          </w:p>
        </w:tc>
        <w:tc>
          <w:tcPr>
            <w:tcW w:w="2197" w:type="dxa"/>
          </w:tcPr>
          <w:p w14:paraId="16D033F5" w14:textId="77777777" w:rsidR="00087109" w:rsidRPr="00654136" w:rsidRDefault="00087109" w:rsidP="00FD0455">
            <w:pPr>
              <w:pStyle w:val="Bng"/>
              <w:rPr>
                <w:szCs w:val="26"/>
              </w:rPr>
            </w:pPr>
            <w:r w:rsidRPr="00654136">
              <w:rPr>
                <w:szCs w:val="26"/>
              </w:rPr>
              <w:t>Id tỉnh – thành phố</w:t>
            </w:r>
          </w:p>
        </w:tc>
        <w:tc>
          <w:tcPr>
            <w:tcW w:w="2191" w:type="dxa"/>
          </w:tcPr>
          <w:p w14:paraId="4C65ED35" w14:textId="77777777" w:rsidR="00087109" w:rsidRPr="00654136" w:rsidRDefault="00087109" w:rsidP="00FD0455">
            <w:pPr>
              <w:pStyle w:val="Bng"/>
              <w:rPr>
                <w:szCs w:val="26"/>
              </w:rPr>
            </w:pPr>
            <w:r w:rsidRPr="00654136">
              <w:rPr>
                <w:szCs w:val="26"/>
              </w:rPr>
              <w:t>Not null</w:t>
            </w:r>
          </w:p>
        </w:tc>
      </w:tr>
      <w:tr w:rsidR="00087109" w:rsidRPr="00654136" w14:paraId="0743C488" w14:textId="77777777" w:rsidTr="00FD0455">
        <w:tc>
          <w:tcPr>
            <w:tcW w:w="2178" w:type="dxa"/>
            <w:vAlign w:val="center"/>
          </w:tcPr>
          <w:p w14:paraId="193E61AF" w14:textId="77777777" w:rsidR="00087109" w:rsidRPr="00654136" w:rsidRDefault="00087109" w:rsidP="00FD0455">
            <w:pPr>
              <w:pStyle w:val="Bng"/>
              <w:rPr>
                <w:szCs w:val="26"/>
              </w:rPr>
            </w:pPr>
            <w:r w:rsidRPr="00654136">
              <w:rPr>
                <w:szCs w:val="26"/>
                <w:lang w:val="fr-FR"/>
              </w:rPr>
              <w:t>Created_at</w:t>
            </w:r>
          </w:p>
        </w:tc>
        <w:tc>
          <w:tcPr>
            <w:tcW w:w="2214" w:type="dxa"/>
          </w:tcPr>
          <w:p w14:paraId="09362F73" w14:textId="77777777" w:rsidR="00087109" w:rsidRPr="00654136" w:rsidRDefault="00087109" w:rsidP="00FD0455">
            <w:pPr>
              <w:pStyle w:val="Bng"/>
              <w:rPr>
                <w:szCs w:val="26"/>
              </w:rPr>
            </w:pPr>
            <w:r w:rsidRPr="00654136">
              <w:rPr>
                <w:szCs w:val="26"/>
              </w:rPr>
              <w:t>Timestamp</w:t>
            </w:r>
          </w:p>
        </w:tc>
        <w:tc>
          <w:tcPr>
            <w:tcW w:w="2197" w:type="dxa"/>
            <w:vAlign w:val="center"/>
          </w:tcPr>
          <w:p w14:paraId="7EC6FD14" w14:textId="77777777" w:rsidR="00087109" w:rsidRPr="00654136" w:rsidRDefault="00087109" w:rsidP="00FD0455">
            <w:pPr>
              <w:pStyle w:val="Bng"/>
              <w:rPr>
                <w:szCs w:val="26"/>
              </w:rPr>
            </w:pPr>
            <w:r w:rsidRPr="00654136">
              <w:rPr>
                <w:szCs w:val="26"/>
              </w:rPr>
              <w:t>Ngày tạo</w:t>
            </w:r>
          </w:p>
        </w:tc>
        <w:tc>
          <w:tcPr>
            <w:tcW w:w="2191" w:type="dxa"/>
            <w:vAlign w:val="center"/>
          </w:tcPr>
          <w:p w14:paraId="32E7F236" w14:textId="77777777" w:rsidR="00087109" w:rsidRPr="00654136" w:rsidRDefault="00087109" w:rsidP="00FD0455">
            <w:pPr>
              <w:pStyle w:val="Bng"/>
              <w:rPr>
                <w:szCs w:val="26"/>
              </w:rPr>
            </w:pPr>
          </w:p>
        </w:tc>
      </w:tr>
      <w:tr w:rsidR="00087109" w:rsidRPr="00654136" w14:paraId="40A212F3" w14:textId="77777777" w:rsidTr="00FD0455">
        <w:tc>
          <w:tcPr>
            <w:tcW w:w="2178" w:type="dxa"/>
            <w:vAlign w:val="center"/>
          </w:tcPr>
          <w:p w14:paraId="4DD750C0" w14:textId="77777777" w:rsidR="00087109" w:rsidRPr="00654136" w:rsidRDefault="00087109" w:rsidP="00FD0455">
            <w:pPr>
              <w:pStyle w:val="Bng"/>
              <w:rPr>
                <w:szCs w:val="26"/>
                <w:lang w:val="fr-FR"/>
              </w:rPr>
            </w:pPr>
            <w:r w:rsidRPr="00654136">
              <w:rPr>
                <w:szCs w:val="26"/>
                <w:lang w:val="fr-FR"/>
              </w:rPr>
              <w:t>Updated_at</w:t>
            </w:r>
          </w:p>
        </w:tc>
        <w:tc>
          <w:tcPr>
            <w:tcW w:w="2214" w:type="dxa"/>
          </w:tcPr>
          <w:p w14:paraId="5841AA31" w14:textId="77777777" w:rsidR="00087109" w:rsidRPr="00654136" w:rsidRDefault="00087109" w:rsidP="00FD0455">
            <w:pPr>
              <w:pStyle w:val="Bng"/>
              <w:rPr>
                <w:szCs w:val="26"/>
              </w:rPr>
            </w:pPr>
            <w:r w:rsidRPr="00654136">
              <w:rPr>
                <w:szCs w:val="26"/>
              </w:rPr>
              <w:t>Timestamp</w:t>
            </w:r>
          </w:p>
        </w:tc>
        <w:tc>
          <w:tcPr>
            <w:tcW w:w="2197" w:type="dxa"/>
            <w:vAlign w:val="center"/>
          </w:tcPr>
          <w:p w14:paraId="6A2B0ED6" w14:textId="77777777" w:rsidR="00087109" w:rsidRPr="00654136" w:rsidRDefault="00087109" w:rsidP="00FD0455">
            <w:pPr>
              <w:pStyle w:val="Bng"/>
              <w:rPr>
                <w:szCs w:val="26"/>
              </w:rPr>
            </w:pPr>
            <w:r w:rsidRPr="00654136">
              <w:rPr>
                <w:szCs w:val="26"/>
              </w:rPr>
              <w:t>Ngày cập nhật</w:t>
            </w:r>
          </w:p>
        </w:tc>
        <w:tc>
          <w:tcPr>
            <w:tcW w:w="2191" w:type="dxa"/>
            <w:vAlign w:val="center"/>
          </w:tcPr>
          <w:p w14:paraId="10E51D4F" w14:textId="77777777" w:rsidR="00087109" w:rsidRPr="00654136" w:rsidRDefault="00087109" w:rsidP="00FD0455">
            <w:pPr>
              <w:pStyle w:val="Bng"/>
              <w:rPr>
                <w:szCs w:val="26"/>
              </w:rPr>
            </w:pPr>
          </w:p>
        </w:tc>
      </w:tr>
    </w:tbl>
    <w:p w14:paraId="24BDD769" w14:textId="77777777" w:rsidR="00087109" w:rsidRPr="00654136" w:rsidRDefault="00087109" w:rsidP="00282F96">
      <w:pPr>
        <w:pStyle w:val="noNomal"/>
        <w:numPr>
          <w:ilvl w:val="0"/>
          <w:numId w:val="21"/>
        </w:numPr>
        <w:rPr>
          <w:rFonts w:cs="Times New Roman"/>
          <w:szCs w:val="26"/>
          <w:lang w:val="vi"/>
        </w:rPr>
      </w:pPr>
      <w:r w:rsidRPr="00654136">
        <w:rPr>
          <w:rFonts w:cs="Times New Roman"/>
          <w:szCs w:val="26"/>
          <w:lang w:val="vi"/>
        </w:rPr>
        <w:t>Bảng Villages (Xã – phường – thị trấn)</w:t>
      </w:r>
    </w:p>
    <w:p w14:paraId="21FD9689" w14:textId="11E81BED" w:rsidR="00087109" w:rsidRPr="00654136" w:rsidRDefault="00087109" w:rsidP="00087109">
      <w:pPr>
        <w:pStyle w:val="Caption"/>
        <w:keepNext/>
        <w:rPr>
          <w:rFonts w:cs="Times New Roman"/>
          <w:color w:val="FF0000"/>
          <w:sz w:val="26"/>
          <w:szCs w:val="26"/>
        </w:rPr>
      </w:pPr>
      <w:bookmarkStart w:id="18" w:name="_Toc155019263"/>
      <w:r w:rsidRPr="00654136">
        <w:rPr>
          <w:rFonts w:cs="Times New Roman"/>
          <w:color w:val="FF0000"/>
          <w:sz w:val="26"/>
          <w:szCs w:val="26"/>
        </w:rPr>
        <w:t>Bảng Xã - phường - thị trấn</w:t>
      </w:r>
      <w:bookmarkEnd w:id="18"/>
    </w:p>
    <w:tbl>
      <w:tblPr>
        <w:tblStyle w:val="TableGrid"/>
        <w:tblW w:w="0" w:type="auto"/>
        <w:tblLook w:val="04A0" w:firstRow="1" w:lastRow="0" w:firstColumn="1" w:lastColumn="0" w:noHBand="0" w:noVBand="1"/>
      </w:tblPr>
      <w:tblGrid>
        <w:gridCol w:w="2178"/>
        <w:gridCol w:w="2214"/>
        <w:gridCol w:w="2197"/>
        <w:gridCol w:w="2191"/>
      </w:tblGrid>
      <w:tr w:rsidR="00087109" w:rsidRPr="00654136" w14:paraId="15779C55" w14:textId="77777777" w:rsidTr="00FD0455">
        <w:tc>
          <w:tcPr>
            <w:tcW w:w="2178" w:type="dxa"/>
            <w:shd w:val="clear" w:color="auto" w:fill="8DB3E2" w:themeFill="text2" w:themeFillTint="66"/>
          </w:tcPr>
          <w:p w14:paraId="1884D2E0" w14:textId="77777777" w:rsidR="00087109" w:rsidRPr="00654136" w:rsidRDefault="00087109" w:rsidP="00FD0455">
            <w:pPr>
              <w:pStyle w:val="Bng"/>
              <w:jc w:val="center"/>
              <w:rPr>
                <w:b/>
                <w:bCs/>
                <w:szCs w:val="26"/>
              </w:rPr>
            </w:pPr>
            <w:r w:rsidRPr="00654136">
              <w:rPr>
                <w:b/>
                <w:bCs/>
                <w:szCs w:val="26"/>
              </w:rPr>
              <w:t>Column Name</w:t>
            </w:r>
          </w:p>
        </w:tc>
        <w:tc>
          <w:tcPr>
            <w:tcW w:w="2214" w:type="dxa"/>
            <w:shd w:val="clear" w:color="auto" w:fill="8DB3E2" w:themeFill="text2" w:themeFillTint="66"/>
          </w:tcPr>
          <w:p w14:paraId="3A9A8B54" w14:textId="77777777" w:rsidR="00087109" w:rsidRPr="00654136" w:rsidRDefault="00087109" w:rsidP="00FD0455">
            <w:pPr>
              <w:pStyle w:val="Bng"/>
              <w:jc w:val="center"/>
              <w:rPr>
                <w:b/>
                <w:bCs/>
                <w:szCs w:val="26"/>
              </w:rPr>
            </w:pPr>
            <w:r w:rsidRPr="00654136">
              <w:rPr>
                <w:b/>
                <w:bCs/>
                <w:szCs w:val="26"/>
              </w:rPr>
              <w:t>Data Type</w:t>
            </w:r>
          </w:p>
        </w:tc>
        <w:tc>
          <w:tcPr>
            <w:tcW w:w="2197" w:type="dxa"/>
            <w:shd w:val="clear" w:color="auto" w:fill="8DB3E2" w:themeFill="text2" w:themeFillTint="66"/>
          </w:tcPr>
          <w:p w14:paraId="55DFF8F2" w14:textId="77777777" w:rsidR="00087109" w:rsidRPr="00654136" w:rsidRDefault="00087109" w:rsidP="00FD0455">
            <w:pPr>
              <w:pStyle w:val="Bng"/>
              <w:jc w:val="center"/>
              <w:rPr>
                <w:b/>
                <w:bCs/>
                <w:szCs w:val="26"/>
              </w:rPr>
            </w:pPr>
            <w:r w:rsidRPr="00654136">
              <w:rPr>
                <w:b/>
                <w:bCs/>
                <w:szCs w:val="26"/>
              </w:rPr>
              <w:t>Description</w:t>
            </w:r>
          </w:p>
        </w:tc>
        <w:tc>
          <w:tcPr>
            <w:tcW w:w="2191" w:type="dxa"/>
            <w:shd w:val="clear" w:color="auto" w:fill="8DB3E2" w:themeFill="text2" w:themeFillTint="66"/>
          </w:tcPr>
          <w:p w14:paraId="0C5E372E" w14:textId="77777777" w:rsidR="00087109" w:rsidRPr="00654136" w:rsidRDefault="00087109" w:rsidP="00FD0455">
            <w:pPr>
              <w:pStyle w:val="Bng"/>
              <w:jc w:val="center"/>
              <w:rPr>
                <w:b/>
                <w:bCs/>
                <w:szCs w:val="26"/>
              </w:rPr>
            </w:pPr>
            <w:r w:rsidRPr="00654136">
              <w:rPr>
                <w:b/>
                <w:bCs/>
                <w:szCs w:val="26"/>
              </w:rPr>
              <w:t>Constraint</w:t>
            </w:r>
          </w:p>
        </w:tc>
      </w:tr>
      <w:tr w:rsidR="00087109" w:rsidRPr="00654136" w14:paraId="48825B07" w14:textId="77777777" w:rsidTr="00FD0455">
        <w:tc>
          <w:tcPr>
            <w:tcW w:w="2178" w:type="dxa"/>
          </w:tcPr>
          <w:p w14:paraId="28B51A55" w14:textId="77777777" w:rsidR="00087109" w:rsidRPr="00654136" w:rsidRDefault="00087109" w:rsidP="00FD0455">
            <w:pPr>
              <w:pStyle w:val="Bng"/>
              <w:rPr>
                <w:szCs w:val="26"/>
              </w:rPr>
            </w:pPr>
            <w:r w:rsidRPr="00654136">
              <w:rPr>
                <w:szCs w:val="26"/>
              </w:rPr>
              <w:t>Id</w:t>
            </w:r>
          </w:p>
        </w:tc>
        <w:tc>
          <w:tcPr>
            <w:tcW w:w="2214" w:type="dxa"/>
          </w:tcPr>
          <w:p w14:paraId="46C00439" w14:textId="77777777" w:rsidR="00087109" w:rsidRPr="00654136" w:rsidRDefault="00087109" w:rsidP="00FD0455">
            <w:pPr>
              <w:pStyle w:val="Bng"/>
              <w:rPr>
                <w:szCs w:val="26"/>
              </w:rPr>
            </w:pPr>
            <w:r w:rsidRPr="00654136">
              <w:rPr>
                <w:szCs w:val="26"/>
              </w:rPr>
              <w:t>Bigint(20)</w:t>
            </w:r>
          </w:p>
        </w:tc>
        <w:tc>
          <w:tcPr>
            <w:tcW w:w="2197" w:type="dxa"/>
          </w:tcPr>
          <w:p w14:paraId="4F6ED446" w14:textId="77777777" w:rsidR="00087109" w:rsidRPr="00654136" w:rsidRDefault="00087109" w:rsidP="00FD0455">
            <w:pPr>
              <w:pStyle w:val="Bng"/>
              <w:rPr>
                <w:szCs w:val="26"/>
              </w:rPr>
            </w:pPr>
            <w:r w:rsidRPr="00654136">
              <w:rPr>
                <w:szCs w:val="26"/>
              </w:rPr>
              <w:t>Id Xã – phường – thị trấn</w:t>
            </w:r>
          </w:p>
        </w:tc>
        <w:tc>
          <w:tcPr>
            <w:tcW w:w="2191" w:type="dxa"/>
          </w:tcPr>
          <w:p w14:paraId="69D26BE7" w14:textId="77777777" w:rsidR="00087109" w:rsidRPr="00654136" w:rsidRDefault="00087109" w:rsidP="00FD0455">
            <w:pPr>
              <w:pStyle w:val="Bng"/>
              <w:rPr>
                <w:szCs w:val="26"/>
              </w:rPr>
            </w:pPr>
            <w:r w:rsidRPr="00654136">
              <w:rPr>
                <w:szCs w:val="26"/>
              </w:rPr>
              <w:t>Primary Key</w:t>
            </w:r>
          </w:p>
        </w:tc>
      </w:tr>
      <w:tr w:rsidR="00087109" w:rsidRPr="00654136" w14:paraId="0E5DA447" w14:textId="77777777" w:rsidTr="00FD0455">
        <w:tc>
          <w:tcPr>
            <w:tcW w:w="2178" w:type="dxa"/>
          </w:tcPr>
          <w:p w14:paraId="4BEAFAC7" w14:textId="77777777" w:rsidR="00087109" w:rsidRPr="00654136" w:rsidRDefault="00087109" w:rsidP="00FD0455">
            <w:pPr>
              <w:pStyle w:val="Bng"/>
              <w:rPr>
                <w:szCs w:val="26"/>
              </w:rPr>
            </w:pPr>
            <w:r w:rsidRPr="00654136">
              <w:rPr>
                <w:szCs w:val="26"/>
              </w:rPr>
              <w:t>Name</w:t>
            </w:r>
          </w:p>
        </w:tc>
        <w:tc>
          <w:tcPr>
            <w:tcW w:w="2214" w:type="dxa"/>
          </w:tcPr>
          <w:p w14:paraId="10A378F7" w14:textId="77777777" w:rsidR="00087109" w:rsidRPr="00654136" w:rsidRDefault="00087109" w:rsidP="00FD0455">
            <w:pPr>
              <w:pStyle w:val="Bng"/>
              <w:rPr>
                <w:szCs w:val="26"/>
              </w:rPr>
            </w:pPr>
            <w:r w:rsidRPr="00654136">
              <w:rPr>
                <w:szCs w:val="26"/>
              </w:rPr>
              <w:t>Varchar(255)</w:t>
            </w:r>
          </w:p>
        </w:tc>
        <w:tc>
          <w:tcPr>
            <w:tcW w:w="2197" w:type="dxa"/>
          </w:tcPr>
          <w:p w14:paraId="6A6458F2" w14:textId="77777777" w:rsidR="00087109" w:rsidRPr="00654136" w:rsidRDefault="00087109" w:rsidP="00FD0455">
            <w:pPr>
              <w:pStyle w:val="Bng"/>
              <w:rPr>
                <w:szCs w:val="26"/>
              </w:rPr>
            </w:pPr>
            <w:r w:rsidRPr="00654136">
              <w:rPr>
                <w:szCs w:val="26"/>
              </w:rPr>
              <w:t>Tên Xã – phường – thị trấn</w:t>
            </w:r>
          </w:p>
        </w:tc>
        <w:tc>
          <w:tcPr>
            <w:tcW w:w="2191" w:type="dxa"/>
          </w:tcPr>
          <w:p w14:paraId="26B5251E" w14:textId="77777777" w:rsidR="00087109" w:rsidRPr="00654136" w:rsidRDefault="00087109" w:rsidP="00FD0455">
            <w:pPr>
              <w:pStyle w:val="Bng"/>
              <w:rPr>
                <w:szCs w:val="26"/>
              </w:rPr>
            </w:pPr>
            <w:r w:rsidRPr="00654136">
              <w:rPr>
                <w:szCs w:val="26"/>
              </w:rPr>
              <w:t>Not null</w:t>
            </w:r>
          </w:p>
        </w:tc>
      </w:tr>
      <w:tr w:rsidR="00087109" w:rsidRPr="00654136" w14:paraId="3E11D7C2" w14:textId="77777777" w:rsidTr="00FD0455">
        <w:tc>
          <w:tcPr>
            <w:tcW w:w="2178" w:type="dxa"/>
          </w:tcPr>
          <w:p w14:paraId="3973E9FF" w14:textId="77777777" w:rsidR="00087109" w:rsidRPr="00654136" w:rsidRDefault="00087109" w:rsidP="00FD0455">
            <w:pPr>
              <w:pStyle w:val="Bng"/>
              <w:rPr>
                <w:szCs w:val="26"/>
              </w:rPr>
            </w:pPr>
            <w:r w:rsidRPr="00654136">
              <w:rPr>
                <w:szCs w:val="26"/>
                <w:lang w:val="fr-FR"/>
              </w:rPr>
              <w:t>DistrictId</w:t>
            </w:r>
          </w:p>
        </w:tc>
        <w:tc>
          <w:tcPr>
            <w:tcW w:w="2214" w:type="dxa"/>
          </w:tcPr>
          <w:p w14:paraId="2EE4A9F0" w14:textId="77777777" w:rsidR="00087109" w:rsidRPr="00654136" w:rsidRDefault="00087109" w:rsidP="00FD0455">
            <w:pPr>
              <w:pStyle w:val="Bng"/>
              <w:rPr>
                <w:szCs w:val="26"/>
              </w:rPr>
            </w:pPr>
            <w:r w:rsidRPr="00654136">
              <w:rPr>
                <w:szCs w:val="26"/>
              </w:rPr>
              <w:t>Int(11)</w:t>
            </w:r>
          </w:p>
        </w:tc>
        <w:tc>
          <w:tcPr>
            <w:tcW w:w="2197" w:type="dxa"/>
          </w:tcPr>
          <w:p w14:paraId="15582EE9" w14:textId="77777777" w:rsidR="00087109" w:rsidRPr="00654136" w:rsidRDefault="00087109" w:rsidP="00FD0455">
            <w:pPr>
              <w:pStyle w:val="Bng"/>
              <w:rPr>
                <w:szCs w:val="26"/>
              </w:rPr>
            </w:pPr>
            <w:r w:rsidRPr="00654136">
              <w:rPr>
                <w:szCs w:val="26"/>
              </w:rPr>
              <w:t>Id quận- huyện</w:t>
            </w:r>
          </w:p>
        </w:tc>
        <w:tc>
          <w:tcPr>
            <w:tcW w:w="2191" w:type="dxa"/>
          </w:tcPr>
          <w:p w14:paraId="730C687F" w14:textId="77777777" w:rsidR="00087109" w:rsidRPr="00654136" w:rsidRDefault="00087109" w:rsidP="00FD0455">
            <w:pPr>
              <w:pStyle w:val="Bng"/>
              <w:rPr>
                <w:szCs w:val="26"/>
              </w:rPr>
            </w:pPr>
          </w:p>
        </w:tc>
      </w:tr>
      <w:tr w:rsidR="00087109" w:rsidRPr="00654136" w14:paraId="27C95F07" w14:textId="77777777" w:rsidTr="00FD0455">
        <w:tc>
          <w:tcPr>
            <w:tcW w:w="2178" w:type="dxa"/>
          </w:tcPr>
          <w:p w14:paraId="4D8EFEA0" w14:textId="77777777" w:rsidR="00087109" w:rsidRPr="00654136" w:rsidRDefault="00087109" w:rsidP="00FD0455">
            <w:pPr>
              <w:pStyle w:val="Bng"/>
              <w:rPr>
                <w:szCs w:val="26"/>
              </w:rPr>
            </w:pPr>
            <w:r w:rsidRPr="00654136">
              <w:rPr>
                <w:szCs w:val="26"/>
              </w:rPr>
              <w:t>Type</w:t>
            </w:r>
          </w:p>
        </w:tc>
        <w:tc>
          <w:tcPr>
            <w:tcW w:w="2214" w:type="dxa"/>
          </w:tcPr>
          <w:p w14:paraId="01CB0F1B" w14:textId="77777777" w:rsidR="00087109" w:rsidRPr="00654136" w:rsidRDefault="00087109" w:rsidP="00FD0455">
            <w:pPr>
              <w:pStyle w:val="Bng"/>
              <w:rPr>
                <w:szCs w:val="26"/>
              </w:rPr>
            </w:pPr>
            <w:r w:rsidRPr="00654136">
              <w:rPr>
                <w:szCs w:val="26"/>
              </w:rPr>
              <w:t>Varchar(255)</w:t>
            </w:r>
          </w:p>
        </w:tc>
        <w:tc>
          <w:tcPr>
            <w:tcW w:w="2197" w:type="dxa"/>
          </w:tcPr>
          <w:p w14:paraId="660F1D27" w14:textId="77777777" w:rsidR="00087109" w:rsidRPr="00654136" w:rsidRDefault="00087109" w:rsidP="00FD0455">
            <w:pPr>
              <w:pStyle w:val="Bng"/>
              <w:rPr>
                <w:szCs w:val="26"/>
              </w:rPr>
            </w:pPr>
            <w:r w:rsidRPr="00654136">
              <w:rPr>
                <w:szCs w:val="26"/>
              </w:rPr>
              <w:t>Loại Xã – phường – thị trấn</w:t>
            </w:r>
          </w:p>
        </w:tc>
        <w:tc>
          <w:tcPr>
            <w:tcW w:w="2191" w:type="dxa"/>
          </w:tcPr>
          <w:p w14:paraId="6CDE50A9" w14:textId="77777777" w:rsidR="00087109" w:rsidRPr="00654136" w:rsidRDefault="00087109" w:rsidP="00FD0455">
            <w:pPr>
              <w:pStyle w:val="Bng"/>
              <w:rPr>
                <w:szCs w:val="26"/>
              </w:rPr>
            </w:pPr>
            <w:r w:rsidRPr="00654136">
              <w:rPr>
                <w:szCs w:val="26"/>
              </w:rPr>
              <w:t>Not null</w:t>
            </w:r>
          </w:p>
        </w:tc>
      </w:tr>
      <w:tr w:rsidR="00087109" w:rsidRPr="00654136" w14:paraId="4C6016E0" w14:textId="77777777" w:rsidTr="00FD0455">
        <w:tc>
          <w:tcPr>
            <w:tcW w:w="2178" w:type="dxa"/>
            <w:vAlign w:val="center"/>
          </w:tcPr>
          <w:p w14:paraId="734F5E4A" w14:textId="77777777" w:rsidR="00087109" w:rsidRPr="00654136" w:rsidRDefault="00087109" w:rsidP="00FD0455">
            <w:pPr>
              <w:pStyle w:val="Bng"/>
              <w:rPr>
                <w:szCs w:val="26"/>
              </w:rPr>
            </w:pPr>
            <w:r w:rsidRPr="00654136">
              <w:rPr>
                <w:szCs w:val="26"/>
                <w:lang w:val="fr-FR"/>
              </w:rPr>
              <w:t>Created_at</w:t>
            </w:r>
          </w:p>
        </w:tc>
        <w:tc>
          <w:tcPr>
            <w:tcW w:w="2214" w:type="dxa"/>
          </w:tcPr>
          <w:p w14:paraId="46E1396A" w14:textId="77777777" w:rsidR="00087109" w:rsidRPr="00654136" w:rsidRDefault="00087109" w:rsidP="00FD0455">
            <w:pPr>
              <w:pStyle w:val="Bng"/>
              <w:rPr>
                <w:szCs w:val="26"/>
              </w:rPr>
            </w:pPr>
            <w:r w:rsidRPr="00654136">
              <w:rPr>
                <w:szCs w:val="26"/>
              </w:rPr>
              <w:t>Timestamp</w:t>
            </w:r>
          </w:p>
        </w:tc>
        <w:tc>
          <w:tcPr>
            <w:tcW w:w="2197" w:type="dxa"/>
            <w:vAlign w:val="center"/>
          </w:tcPr>
          <w:p w14:paraId="49646D27" w14:textId="77777777" w:rsidR="00087109" w:rsidRPr="00654136" w:rsidRDefault="00087109" w:rsidP="00FD0455">
            <w:pPr>
              <w:pStyle w:val="Bng"/>
              <w:rPr>
                <w:szCs w:val="26"/>
              </w:rPr>
            </w:pPr>
            <w:r w:rsidRPr="00654136">
              <w:rPr>
                <w:szCs w:val="26"/>
              </w:rPr>
              <w:t>Ngày tạo</w:t>
            </w:r>
          </w:p>
        </w:tc>
        <w:tc>
          <w:tcPr>
            <w:tcW w:w="2191" w:type="dxa"/>
            <w:vAlign w:val="center"/>
          </w:tcPr>
          <w:p w14:paraId="2CBC3C3F" w14:textId="77777777" w:rsidR="00087109" w:rsidRPr="00654136" w:rsidRDefault="00087109" w:rsidP="00FD0455">
            <w:pPr>
              <w:pStyle w:val="Bng"/>
              <w:rPr>
                <w:szCs w:val="26"/>
              </w:rPr>
            </w:pPr>
          </w:p>
        </w:tc>
      </w:tr>
      <w:tr w:rsidR="00087109" w:rsidRPr="00654136" w14:paraId="603A1D03" w14:textId="77777777" w:rsidTr="00FD0455">
        <w:tc>
          <w:tcPr>
            <w:tcW w:w="2178" w:type="dxa"/>
            <w:vAlign w:val="center"/>
          </w:tcPr>
          <w:p w14:paraId="1D5A6EFC" w14:textId="77777777" w:rsidR="00087109" w:rsidRPr="00654136" w:rsidRDefault="00087109" w:rsidP="00FD0455">
            <w:pPr>
              <w:pStyle w:val="Bng"/>
              <w:rPr>
                <w:szCs w:val="26"/>
                <w:lang w:val="fr-FR"/>
              </w:rPr>
            </w:pPr>
            <w:r w:rsidRPr="00654136">
              <w:rPr>
                <w:szCs w:val="26"/>
                <w:lang w:val="fr-FR"/>
              </w:rPr>
              <w:t>Updated_at</w:t>
            </w:r>
          </w:p>
        </w:tc>
        <w:tc>
          <w:tcPr>
            <w:tcW w:w="2214" w:type="dxa"/>
          </w:tcPr>
          <w:p w14:paraId="31608AB2" w14:textId="77777777" w:rsidR="00087109" w:rsidRPr="00654136" w:rsidRDefault="00087109" w:rsidP="00FD0455">
            <w:pPr>
              <w:pStyle w:val="Bng"/>
              <w:rPr>
                <w:szCs w:val="26"/>
              </w:rPr>
            </w:pPr>
            <w:r w:rsidRPr="00654136">
              <w:rPr>
                <w:szCs w:val="26"/>
              </w:rPr>
              <w:t>Timestamp</w:t>
            </w:r>
          </w:p>
        </w:tc>
        <w:tc>
          <w:tcPr>
            <w:tcW w:w="2197" w:type="dxa"/>
            <w:vAlign w:val="center"/>
          </w:tcPr>
          <w:p w14:paraId="5FB59DA3" w14:textId="77777777" w:rsidR="00087109" w:rsidRPr="00654136" w:rsidRDefault="00087109" w:rsidP="00FD0455">
            <w:pPr>
              <w:pStyle w:val="Bng"/>
              <w:rPr>
                <w:szCs w:val="26"/>
              </w:rPr>
            </w:pPr>
            <w:r w:rsidRPr="00654136">
              <w:rPr>
                <w:szCs w:val="26"/>
              </w:rPr>
              <w:t>Ngày cập nhật</w:t>
            </w:r>
          </w:p>
        </w:tc>
        <w:tc>
          <w:tcPr>
            <w:tcW w:w="2191" w:type="dxa"/>
            <w:vAlign w:val="center"/>
          </w:tcPr>
          <w:p w14:paraId="556D6149" w14:textId="77777777" w:rsidR="00087109" w:rsidRPr="00654136" w:rsidRDefault="00087109" w:rsidP="00FD0455">
            <w:pPr>
              <w:pStyle w:val="Bng"/>
              <w:rPr>
                <w:szCs w:val="26"/>
              </w:rPr>
            </w:pPr>
          </w:p>
        </w:tc>
      </w:tr>
    </w:tbl>
    <w:p w14:paraId="3077E0B8" w14:textId="77777777" w:rsidR="00087109" w:rsidRPr="00654136" w:rsidRDefault="00087109" w:rsidP="00282F96">
      <w:pPr>
        <w:pStyle w:val="noNomal"/>
        <w:numPr>
          <w:ilvl w:val="0"/>
          <w:numId w:val="21"/>
        </w:numPr>
        <w:rPr>
          <w:rFonts w:cs="Times New Roman"/>
          <w:szCs w:val="26"/>
          <w:lang w:val="fr-FR"/>
        </w:rPr>
      </w:pPr>
      <w:r w:rsidRPr="00654136">
        <w:rPr>
          <w:rFonts w:cs="Times New Roman"/>
          <w:szCs w:val="26"/>
          <w:lang w:val="fr-FR"/>
        </w:rPr>
        <w:t>Bảng Roles (Phân quyền)</w:t>
      </w:r>
    </w:p>
    <w:p w14:paraId="01F4CA84" w14:textId="10840D65" w:rsidR="00087109" w:rsidRPr="00654136" w:rsidRDefault="00087109" w:rsidP="00087109">
      <w:pPr>
        <w:pStyle w:val="Caption"/>
        <w:keepNext/>
        <w:rPr>
          <w:rFonts w:cs="Times New Roman"/>
          <w:color w:val="FF0000"/>
          <w:sz w:val="26"/>
          <w:szCs w:val="26"/>
        </w:rPr>
      </w:pPr>
      <w:bookmarkStart w:id="19" w:name="_Toc155019264"/>
      <w:r w:rsidRPr="00654136">
        <w:rPr>
          <w:rFonts w:cs="Times New Roman"/>
          <w:color w:val="FF0000"/>
          <w:sz w:val="26"/>
          <w:szCs w:val="26"/>
        </w:rPr>
        <w:t>Bảng phân quyền</w:t>
      </w:r>
      <w:bookmarkEnd w:id="19"/>
    </w:p>
    <w:tbl>
      <w:tblPr>
        <w:tblStyle w:val="TableGrid"/>
        <w:tblW w:w="0" w:type="auto"/>
        <w:tblLook w:val="04A0" w:firstRow="1" w:lastRow="0" w:firstColumn="1" w:lastColumn="0" w:noHBand="0" w:noVBand="1"/>
      </w:tblPr>
      <w:tblGrid>
        <w:gridCol w:w="2171"/>
        <w:gridCol w:w="2216"/>
        <w:gridCol w:w="2200"/>
        <w:gridCol w:w="2193"/>
      </w:tblGrid>
      <w:tr w:rsidR="00087109" w:rsidRPr="00654136" w14:paraId="0C1B5F2B" w14:textId="77777777" w:rsidTr="00FD0455">
        <w:tc>
          <w:tcPr>
            <w:tcW w:w="2171" w:type="dxa"/>
            <w:shd w:val="clear" w:color="auto" w:fill="8DB3E2" w:themeFill="text2" w:themeFillTint="66"/>
          </w:tcPr>
          <w:p w14:paraId="2709CB00" w14:textId="77777777" w:rsidR="00087109" w:rsidRPr="00654136" w:rsidRDefault="00087109" w:rsidP="00FD0455">
            <w:pPr>
              <w:pStyle w:val="Bng"/>
              <w:jc w:val="center"/>
              <w:rPr>
                <w:b/>
                <w:bCs/>
                <w:szCs w:val="26"/>
              </w:rPr>
            </w:pPr>
            <w:r w:rsidRPr="00654136">
              <w:rPr>
                <w:b/>
                <w:bCs/>
                <w:szCs w:val="26"/>
              </w:rPr>
              <w:t>Column Name</w:t>
            </w:r>
          </w:p>
        </w:tc>
        <w:tc>
          <w:tcPr>
            <w:tcW w:w="2216" w:type="dxa"/>
            <w:shd w:val="clear" w:color="auto" w:fill="8DB3E2" w:themeFill="text2" w:themeFillTint="66"/>
          </w:tcPr>
          <w:p w14:paraId="3DBD7673" w14:textId="77777777" w:rsidR="00087109" w:rsidRPr="00654136" w:rsidRDefault="00087109" w:rsidP="00FD0455">
            <w:pPr>
              <w:pStyle w:val="Bng"/>
              <w:jc w:val="center"/>
              <w:rPr>
                <w:b/>
                <w:bCs/>
                <w:szCs w:val="26"/>
              </w:rPr>
            </w:pPr>
            <w:r w:rsidRPr="00654136">
              <w:rPr>
                <w:b/>
                <w:bCs/>
                <w:szCs w:val="26"/>
              </w:rPr>
              <w:t>Data Type</w:t>
            </w:r>
          </w:p>
        </w:tc>
        <w:tc>
          <w:tcPr>
            <w:tcW w:w="2200" w:type="dxa"/>
            <w:shd w:val="clear" w:color="auto" w:fill="8DB3E2" w:themeFill="text2" w:themeFillTint="66"/>
          </w:tcPr>
          <w:p w14:paraId="2875F425" w14:textId="77777777" w:rsidR="00087109" w:rsidRPr="00654136" w:rsidRDefault="00087109" w:rsidP="00FD0455">
            <w:pPr>
              <w:pStyle w:val="Bng"/>
              <w:jc w:val="center"/>
              <w:rPr>
                <w:b/>
                <w:bCs/>
                <w:szCs w:val="26"/>
              </w:rPr>
            </w:pPr>
            <w:r w:rsidRPr="00654136">
              <w:rPr>
                <w:b/>
                <w:bCs/>
                <w:szCs w:val="26"/>
              </w:rPr>
              <w:t>Description</w:t>
            </w:r>
          </w:p>
        </w:tc>
        <w:tc>
          <w:tcPr>
            <w:tcW w:w="2193" w:type="dxa"/>
            <w:shd w:val="clear" w:color="auto" w:fill="8DB3E2" w:themeFill="text2" w:themeFillTint="66"/>
          </w:tcPr>
          <w:p w14:paraId="5023E52A" w14:textId="77777777" w:rsidR="00087109" w:rsidRPr="00654136" w:rsidRDefault="00087109" w:rsidP="00FD0455">
            <w:pPr>
              <w:pStyle w:val="Bng"/>
              <w:jc w:val="center"/>
              <w:rPr>
                <w:b/>
                <w:bCs/>
                <w:szCs w:val="26"/>
              </w:rPr>
            </w:pPr>
            <w:r w:rsidRPr="00654136">
              <w:rPr>
                <w:b/>
                <w:bCs/>
                <w:szCs w:val="26"/>
              </w:rPr>
              <w:t>Constraint</w:t>
            </w:r>
          </w:p>
        </w:tc>
      </w:tr>
      <w:tr w:rsidR="00087109" w:rsidRPr="00654136" w14:paraId="3C38A5D4" w14:textId="77777777" w:rsidTr="00FD0455">
        <w:tc>
          <w:tcPr>
            <w:tcW w:w="2171" w:type="dxa"/>
          </w:tcPr>
          <w:p w14:paraId="111E9F1C" w14:textId="77777777" w:rsidR="00087109" w:rsidRPr="00654136" w:rsidRDefault="00087109" w:rsidP="00FD0455">
            <w:pPr>
              <w:pStyle w:val="Bng"/>
              <w:rPr>
                <w:szCs w:val="26"/>
              </w:rPr>
            </w:pPr>
            <w:r w:rsidRPr="00654136">
              <w:rPr>
                <w:szCs w:val="26"/>
              </w:rPr>
              <w:t>Id</w:t>
            </w:r>
          </w:p>
        </w:tc>
        <w:tc>
          <w:tcPr>
            <w:tcW w:w="2216" w:type="dxa"/>
          </w:tcPr>
          <w:p w14:paraId="5ECAA845" w14:textId="77777777" w:rsidR="00087109" w:rsidRPr="00654136" w:rsidRDefault="00087109" w:rsidP="00FD0455">
            <w:pPr>
              <w:pStyle w:val="Bng"/>
              <w:rPr>
                <w:szCs w:val="26"/>
              </w:rPr>
            </w:pPr>
            <w:r w:rsidRPr="00654136">
              <w:rPr>
                <w:szCs w:val="26"/>
              </w:rPr>
              <w:t>Bigint(20)</w:t>
            </w:r>
          </w:p>
        </w:tc>
        <w:tc>
          <w:tcPr>
            <w:tcW w:w="2200" w:type="dxa"/>
          </w:tcPr>
          <w:p w14:paraId="1FA65AA0" w14:textId="77777777" w:rsidR="00087109" w:rsidRPr="00654136" w:rsidRDefault="00087109" w:rsidP="00FD0455">
            <w:pPr>
              <w:pStyle w:val="Bng"/>
              <w:rPr>
                <w:szCs w:val="26"/>
              </w:rPr>
            </w:pPr>
            <w:r w:rsidRPr="00654136">
              <w:rPr>
                <w:szCs w:val="26"/>
              </w:rPr>
              <w:t>Id quyền</w:t>
            </w:r>
          </w:p>
        </w:tc>
        <w:tc>
          <w:tcPr>
            <w:tcW w:w="2193" w:type="dxa"/>
          </w:tcPr>
          <w:p w14:paraId="4BEF73C2" w14:textId="77777777" w:rsidR="00087109" w:rsidRPr="00654136" w:rsidRDefault="00087109" w:rsidP="00FD0455">
            <w:pPr>
              <w:pStyle w:val="Bng"/>
              <w:rPr>
                <w:szCs w:val="26"/>
              </w:rPr>
            </w:pPr>
            <w:r w:rsidRPr="00654136">
              <w:rPr>
                <w:szCs w:val="26"/>
              </w:rPr>
              <w:t>Primary Key, Indentity</w:t>
            </w:r>
          </w:p>
        </w:tc>
      </w:tr>
      <w:tr w:rsidR="00087109" w:rsidRPr="00654136" w14:paraId="4BB067D5" w14:textId="77777777" w:rsidTr="00FD0455">
        <w:tc>
          <w:tcPr>
            <w:tcW w:w="2171" w:type="dxa"/>
          </w:tcPr>
          <w:p w14:paraId="643E9360" w14:textId="77777777" w:rsidR="00087109" w:rsidRPr="00654136" w:rsidRDefault="00087109" w:rsidP="00FD0455">
            <w:pPr>
              <w:pStyle w:val="Bng"/>
              <w:rPr>
                <w:szCs w:val="26"/>
              </w:rPr>
            </w:pPr>
            <w:r w:rsidRPr="00654136">
              <w:rPr>
                <w:szCs w:val="26"/>
              </w:rPr>
              <w:t>Name</w:t>
            </w:r>
          </w:p>
        </w:tc>
        <w:tc>
          <w:tcPr>
            <w:tcW w:w="2216" w:type="dxa"/>
          </w:tcPr>
          <w:p w14:paraId="4FA8B027" w14:textId="77777777" w:rsidR="00087109" w:rsidRPr="00654136" w:rsidRDefault="00087109" w:rsidP="00FD0455">
            <w:pPr>
              <w:pStyle w:val="Bng"/>
              <w:rPr>
                <w:szCs w:val="26"/>
              </w:rPr>
            </w:pPr>
            <w:r w:rsidRPr="00654136">
              <w:rPr>
                <w:szCs w:val="26"/>
              </w:rPr>
              <w:t>Varchar(255)</w:t>
            </w:r>
          </w:p>
        </w:tc>
        <w:tc>
          <w:tcPr>
            <w:tcW w:w="2200" w:type="dxa"/>
          </w:tcPr>
          <w:p w14:paraId="157A9FB0" w14:textId="77777777" w:rsidR="00087109" w:rsidRPr="00654136" w:rsidRDefault="00087109" w:rsidP="00FD0455">
            <w:pPr>
              <w:pStyle w:val="Bng"/>
              <w:rPr>
                <w:szCs w:val="26"/>
              </w:rPr>
            </w:pPr>
            <w:r w:rsidRPr="00654136">
              <w:rPr>
                <w:szCs w:val="26"/>
              </w:rPr>
              <w:t>Tên quyền</w:t>
            </w:r>
          </w:p>
        </w:tc>
        <w:tc>
          <w:tcPr>
            <w:tcW w:w="2193" w:type="dxa"/>
          </w:tcPr>
          <w:p w14:paraId="1C4CDC69" w14:textId="77777777" w:rsidR="00087109" w:rsidRPr="00654136" w:rsidRDefault="00087109" w:rsidP="00FD0455">
            <w:pPr>
              <w:pStyle w:val="Bng"/>
              <w:rPr>
                <w:szCs w:val="26"/>
              </w:rPr>
            </w:pPr>
            <w:r w:rsidRPr="00654136">
              <w:rPr>
                <w:szCs w:val="26"/>
              </w:rPr>
              <w:t>Not null</w:t>
            </w:r>
          </w:p>
        </w:tc>
      </w:tr>
      <w:tr w:rsidR="00087109" w:rsidRPr="00654136" w14:paraId="311824F4" w14:textId="77777777" w:rsidTr="00FD0455">
        <w:tc>
          <w:tcPr>
            <w:tcW w:w="2171" w:type="dxa"/>
            <w:vAlign w:val="center"/>
          </w:tcPr>
          <w:p w14:paraId="498C3F5A" w14:textId="77777777" w:rsidR="00087109" w:rsidRPr="00654136" w:rsidRDefault="00087109" w:rsidP="00FD0455">
            <w:pPr>
              <w:pStyle w:val="Bng"/>
              <w:rPr>
                <w:szCs w:val="26"/>
              </w:rPr>
            </w:pPr>
            <w:r w:rsidRPr="00654136">
              <w:rPr>
                <w:szCs w:val="26"/>
                <w:lang w:val="fr-FR"/>
              </w:rPr>
              <w:t>Created_at</w:t>
            </w:r>
          </w:p>
        </w:tc>
        <w:tc>
          <w:tcPr>
            <w:tcW w:w="2216" w:type="dxa"/>
          </w:tcPr>
          <w:p w14:paraId="24674BE5" w14:textId="77777777" w:rsidR="00087109" w:rsidRPr="00654136" w:rsidRDefault="00087109" w:rsidP="00FD0455">
            <w:pPr>
              <w:pStyle w:val="Bng"/>
              <w:rPr>
                <w:szCs w:val="26"/>
              </w:rPr>
            </w:pPr>
            <w:r w:rsidRPr="00654136">
              <w:rPr>
                <w:szCs w:val="26"/>
              </w:rPr>
              <w:t>Timestamp</w:t>
            </w:r>
          </w:p>
        </w:tc>
        <w:tc>
          <w:tcPr>
            <w:tcW w:w="2200" w:type="dxa"/>
            <w:vAlign w:val="center"/>
          </w:tcPr>
          <w:p w14:paraId="29D74EC2" w14:textId="77777777" w:rsidR="00087109" w:rsidRPr="00654136" w:rsidRDefault="00087109" w:rsidP="00FD0455">
            <w:pPr>
              <w:pStyle w:val="Bng"/>
              <w:rPr>
                <w:szCs w:val="26"/>
              </w:rPr>
            </w:pPr>
            <w:r w:rsidRPr="00654136">
              <w:rPr>
                <w:szCs w:val="26"/>
              </w:rPr>
              <w:t>Ngày tạo</w:t>
            </w:r>
          </w:p>
        </w:tc>
        <w:tc>
          <w:tcPr>
            <w:tcW w:w="2193" w:type="dxa"/>
            <w:vAlign w:val="center"/>
          </w:tcPr>
          <w:p w14:paraId="43F535A7" w14:textId="77777777" w:rsidR="00087109" w:rsidRPr="00654136" w:rsidRDefault="00087109" w:rsidP="00FD0455">
            <w:pPr>
              <w:pStyle w:val="Bng"/>
              <w:rPr>
                <w:szCs w:val="26"/>
              </w:rPr>
            </w:pPr>
          </w:p>
        </w:tc>
      </w:tr>
      <w:tr w:rsidR="00087109" w:rsidRPr="00654136" w14:paraId="540A7820" w14:textId="77777777" w:rsidTr="00FD0455">
        <w:tc>
          <w:tcPr>
            <w:tcW w:w="2171" w:type="dxa"/>
            <w:vAlign w:val="center"/>
          </w:tcPr>
          <w:p w14:paraId="064E83F4" w14:textId="77777777" w:rsidR="00087109" w:rsidRPr="00654136" w:rsidRDefault="00087109" w:rsidP="00FD0455">
            <w:pPr>
              <w:pStyle w:val="Bng"/>
              <w:rPr>
                <w:szCs w:val="26"/>
                <w:lang w:val="fr-FR"/>
              </w:rPr>
            </w:pPr>
            <w:r w:rsidRPr="00654136">
              <w:rPr>
                <w:szCs w:val="26"/>
                <w:lang w:val="fr-FR"/>
              </w:rPr>
              <w:t>Updated_at</w:t>
            </w:r>
          </w:p>
        </w:tc>
        <w:tc>
          <w:tcPr>
            <w:tcW w:w="2216" w:type="dxa"/>
          </w:tcPr>
          <w:p w14:paraId="0D28DCEB" w14:textId="77777777" w:rsidR="00087109" w:rsidRPr="00654136" w:rsidRDefault="00087109" w:rsidP="00FD0455">
            <w:pPr>
              <w:pStyle w:val="Bng"/>
              <w:rPr>
                <w:szCs w:val="26"/>
              </w:rPr>
            </w:pPr>
            <w:r w:rsidRPr="00654136">
              <w:rPr>
                <w:szCs w:val="26"/>
              </w:rPr>
              <w:t>Timestamp</w:t>
            </w:r>
          </w:p>
        </w:tc>
        <w:tc>
          <w:tcPr>
            <w:tcW w:w="2200" w:type="dxa"/>
            <w:vAlign w:val="center"/>
          </w:tcPr>
          <w:p w14:paraId="73AFDC77" w14:textId="77777777" w:rsidR="00087109" w:rsidRPr="00654136" w:rsidRDefault="00087109" w:rsidP="00FD0455">
            <w:pPr>
              <w:pStyle w:val="Bng"/>
              <w:rPr>
                <w:szCs w:val="26"/>
              </w:rPr>
            </w:pPr>
            <w:r w:rsidRPr="00654136">
              <w:rPr>
                <w:szCs w:val="26"/>
              </w:rPr>
              <w:t>Ngày cập nhật</w:t>
            </w:r>
          </w:p>
        </w:tc>
        <w:tc>
          <w:tcPr>
            <w:tcW w:w="2193" w:type="dxa"/>
            <w:vAlign w:val="center"/>
          </w:tcPr>
          <w:p w14:paraId="3CA9AACE" w14:textId="77777777" w:rsidR="00087109" w:rsidRPr="00654136" w:rsidRDefault="00087109" w:rsidP="00FD0455">
            <w:pPr>
              <w:pStyle w:val="Bng"/>
              <w:rPr>
                <w:szCs w:val="26"/>
              </w:rPr>
            </w:pPr>
          </w:p>
        </w:tc>
      </w:tr>
    </w:tbl>
    <w:p w14:paraId="30AF54EB" w14:textId="77777777" w:rsidR="00087109" w:rsidRPr="00654136" w:rsidRDefault="00087109" w:rsidP="00282F96">
      <w:pPr>
        <w:pStyle w:val="noNomal"/>
        <w:numPr>
          <w:ilvl w:val="0"/>
          <w:numId w:val="21"/>
        </w:numPr>
        <w:rPr>
          <w:rFonts w:cs="Times New Roman"/>
          <w:szCs w:val="26"/>
        </w:rPr>
      </w:pPr>
      <w:r w:rsidRPr="00654136">
        <w:rPr>
          <w:rFonts w:cs="Times New Roman"/>
          <w:szCs w:val="26"/>
        </w:rPr>
        <w:t>Bảng Password_reset (Reset mật khẩu)</w:t>
      </w:r>
    </w:p>
    <w:p w14:paraId="5159876C" w14:textId="6733E0ED" w:rsidR="00087109" w:rsidRPr="00654136" w:rsidRDefault="00087109" w:rsidP="00087109">
      <w:pPr>
        <w:pStyle w:val="Caption"/>
        <w:keepNext/>
        <w:rPr>
          <w:rFonts w:cs="Times New Roman"/>
          <w:color w:val="FF0000"/>
          <w:sz w:val="26"/>
          <w:szCs w:val="26"/>
        </w:rPr>
      </w:pPr>
      <w:bookmarkStart w:id="20" w:name="_Toc155019265"/>
      <w:r w:rsidRPr="00654136">
        <w:rPr>
          <w:rFonts w:cs="Times New Roman"/>
          <w:color w:val="FF0000"/>
          <w:sz w:val="26"/>
          <w:szCs w:val="26"/>
        </w:rPr>
        <w:t>Bảng reset mật khẩu</w:t>
      </w:r>
      <w:bookmarkEnd w:id="20"/>
    </w:p>
    <w:tbl>
      <w:tblPr>
        <w:tblStyle w:val="TableGrid"/>
        <w:tblW w:w="0" w:type="auto"/>
        <w:tblLook w:val="04A0" w:firstRow="1" w:lastRow="0" w:firstColumn="1" w:lastColumn="0" w:noHBand="0" w:noVBand="1"/>
      </w:tblPr>
      <w:tblGrid>
        <w:gridCol w:w="2171"/>
        <w:gridCol w:w="2216"/>
        <w:gridCol w:w="2200"/>
        <w:gridCol w:w="2193"/>
      </w:tblGrid>
      <w:tr w:rsidR="00087109" w:rsidRPr="00654136" w14:paraId="7C5BF2F8" w14:textId="77777777" w:rsidTr="00FD0455">
        <w:tc>
          <w:tcPr>
            <w:tcW w:w="2171" w:type="dxa"/>
            <w:shd w:val="clear" w:color="auto" w:fill="8DB3E2" w:themeFill="text2" w:themeFillTint="66"/>
          </w:tcPr>
          <w:p w14:paraId="72AD2215" w14:textId="77777777" w:rsidR="00087109" w:rsidRPr="00654136" w:rsidRDefault="00087109" w:rsidP="00FD0455">
            <w:pPr>
              <w:pStyle w:val="Bng"/>
              <w:jc w:val="center"/>
              <w:rPr>
                <w:b/>
                <w:bCs/>
                <w:szCs w:val="26"/>
              </w:rPr>
            </w:pPr>
            <w:r w:rsidRPr="00654136">
              <w:rPr>
                <w:b/>
                <w:bCs/>
                <w:szCs w:val="26"/>
              </w:rPr>
              <w:t>Column Name</w:t>
            </w:r>
          </w:p>
        </w:tc>
        <w:tc>
          <w:tcPr>
            <w:tcW w:w="2216" w:type="dxa"/>
            <w:shd w:val="clear" w:color="auto" w:fill="8DB3E2" w:themeFill="text2" w:themeFillTint="66"/>
          </w:tcPr>
          <w:p w14:paraId="77017663" w14:textId="77777777" w:rsidR="00087109" w:rsidRPr="00654136" w:rsidRDefault="00087109" w:rsidP="00FD0455">
            <w:pPr>
              <w:pStyle w:val="Bng"/>
              <w:jc w:val="center"/>
              <w:rPr>
                <w:b/>
                <w:bCs/>
                <w:szCs w:val="26"/>
              </w:rPr>
            </w:pPr>
            <w:r w:rsidRPr="00654136">
              <w:rPr>
                <w:b/>
                <w:bCs/>
                <w:szCs w:val="26"/>
              </w:rPr>
              <w:t>Data Type</w:t>
            </w:r>
          </w:p>
        </w:tc>
        <w:tc>
          <w:tcPr>
            <w:tcW w:w="2200" w:type="dxa"/>
            <w:shd w:val="clear" w:color="auto" w:fill="8DB3E2" w:themeFill="text2" w:themeFillTint="66"/>
          </w:tcPr>
          <w:p w14:paraId="0E27B06D" w14:textId="77777777" w:rsidR="00087109" w:rsidRPr="00654136" w:rsidRDefault="00087109" w:rsidP="00FD0455">
            <w:pPr>
              <w:pStyle w:val="Bng"/>
              <w:jc w:val="center"/>
              <w:rPr>
                <w:b/>
                <w:bCs/>
                <w:szCs w:val="26"/>
              </w:rPr>
            </w:pPr>
            <w:r w:rsidRPr="00654136">
              <w:rPr>
                <w:b/>
                <w:bCs/>
                <w:szCs w:val="26"/>
              </w:rPr>
              <w:t>Description</w:t>
            </w:r>
          </w:p>
        </w:tc>
        <w:tc>
          <w:tcPr>
            <w:tcW w:w="2193" w:type="dxa"/>
            <w:shd w:val="clear" w:color="auto" w:fill="8DB3E2" w:themeFill="text2" w:themeFillTint="66"/>
          </w:tcPr>
          <w:p w14:paraId="23A7EDD6" w14:textId="77777777" w:rsidR="00087109" w:rsidRPr="00654136" w:rsidRDefault="00087109" w:rsidP="00FD0455">
            <w:pPr>
              <w:pStyle w:val="Bng"/>
              <w:jc w:val="center"/>
              <w:rPr>
                <w:b/>
                <w:bCs/>
                <w:szCs w:val="26"/>
              </w:rPr>
            </w:pPr>
            <w:r w:rsidRPr="00654136">
              <w:rPr>
                <w:b/>
                <w:bCs/>
                <w:szCs w:val="26"/>
              </w:rPr>
              <w:t>Constraint</w:t>
            </w:r>
          </w:p>
        </w:tc>
      </w:tr>
      <w:tr w:rsidR="00087109" w:rsidRPr="00654136" w14:paraId="7FE30506" w14:textId="77777777" w:rsidTr="00FD0455">
        <w:tc>
          <w:tcPr>
            <w:tcW w:w="2171" w:type="dxa"/>
          </w:tcPr>
          <w:p w14:paraId="6E851831" w14:textId="77777777" w:rsidR="00087109" w:rsidRPr="00654136" w:rsidRDefault="00087109" w:rsidP="00FD0455">
            <w:pPr>
              <w:pStyle w:val="Bng"/>
              <w:rPr>
                <w:szCs w:val="26"/>
              </w:rPr>
            </w:pPr>
            <w:r w:rsidRPr="00654136">
              <w:rPr>
                <w:szCs w:val="26"/>
                <w:lang w:val="fr-FR"/>
              </w:rPr>
              <w:t>Name</w:t>
            </w:r>
          </w:p>
        </w:tc>
        <w:tc>
          <w:tcPr>
            <w:tcW w:w="2216" w:type="dxa"/>
          </w:tcPr>
          <w:p w14:paraId="02FDF2A3" w14:textId="77777777" w:rsidR="00087109" w:rsidRPr="00654136" w:rsidRDefault="00087109" w:rsidP="00FD0455">
            <w:pPr>
              <w:pStyle w:val="Bng"/>
              <w:rPr>
                <w:szCs w:val="26"/>
              </w:rPr>
            </w:pPr>
            <w:r w:rsidRPr="00654136">
              <w:rPr>
                <w:szCs w:val="26"/>
              </w:rPr>
              <w:t>Varchar(255)</w:t>
            </w:r>
          </w:p>
        </w:tc>
        <w:tc>
          <w:tcPr>
            <w:tcW w:w="2200" w:type="dxa"/>
          </w:tcPr>
          <w:p w14:paraId="6351FACE" w14:textId="77777777" w:rsidR="00087109" w:rsidRPr="00654136" w:rsidRDefault="00087109" w:rsidP="00FD0455">
            <w:pPr>
              <w:pStyle w:val="Bng"/>
              <w:rPr>
                <w:szCs w:val="26"/>
              </w:rPr>
            </w:pPr>
            <w:r w:rsidRPr="00654136">
              <w:rPr>
                <w:szCs w:val="26"/>
              </w:rPr>
              <w:t>Id reset</w:t>
            </w:r>
          </w:p>
        </w:tc>
        <w:tc>
          <w:tcPr>
            <w:tcW w:w="2193" w:type="dxa"/>
          </w:tcPr>
          <w:p w14:paraId="5B0F9564" w14:textId="77777777" w:rsidR="00087109" w:rsidRPr="00654136" w:rsidRDefault="00087109" w:rsidP="00FD0455">
            <w:pPr>
              <w:pStyle w:val="Bng"/>
              <w:rPr>
                <w:szCs w:val="26"/>
              </w:rPr>
            </w:pPr>
            <w:r w:rsidRPr="00654136">
              <w:rPr>
                <w:szCs w:val="26"/>
              </w:rPr>
              <w:t>Primary Key, Indentity</w:t>
            </w:r>
          </w:p>
        </w:tc>
      </w:tr>
      <w:tr w:rsidR="00087109" w:rsidRPr="00654136" w14:paraId="2F6B05B5" w14:textId="77777777" w:rsidTr="00FD0455">
        <w:tc>
          <w:tcPr>
            <w:tcW w:w="2171" w:type="dxa"/>
          </w:tcPr>
          <w:p w14:paraId="4344C65E" w14:textId="77777777" w:rsidR="00087109" w:rsidRPr="00654136" w:rsidRDefault="00087109" w:rsidP="00FD0455">
            <w:pPr>
              <w:pStyle w:val="Bng"/>
              <w:rPr>
                <w:szCs w:val="26"/>
              </w:rPr>
            </w:pPr>
            <w:r w:rsidRPr="00654136">
              <w:rPr>
                <w:szCs w:val="26"/>
                <w:lang w:val="fr-FR"/>
              </w:rPr>
              <w:t>Token</w:t>
            </w:r>
          </w:p>
        </w:tc>
        <w:tc>
          <w:tcPr>
            <w:tcW w:w="2216" w:type="dxa"/>
          </w:tcPr>
          <w:p w14:paraId="407AE27C" w14:textId="77777777" w:rsidR="00087109" w:rsidRPr="00654136" w:rsidRDefault="00087109" w:rsidP="00FD0455">
            <w:pPr>
              <w:pStyle w:val="Bng"/>
              <w:rPr>
                <w:szCs w:val="26"/>
              </w:rPr>
            </w:pPr>
            <w:r w:rsidRPr="00654136">
              <w:rPr>
                <w:szCs w:val="26"/>
              </w:rPr>
              <w:t>Varchar(255)</w:t>
            </w:r>
          </w:p>
        </w:tc>
        <w:tc>
          <w:tcPr>
            <w:tcW w:w="2200" w:type="dxa"/>
          </w:tcPr>
          <w:p w14:paraId="454F7CD3" w14:textId="77777777" w:rsidR="00087109" w:rsidRPr="00654136" w:rsidRDefault="00087109" w:rsidP="00FD0455">
            <w:pPr>
              <w:pStyle w:val="Bng"/>
              <w:rPr>
                <w:szCs w:val="26"/>
              </w:rPr>
            </w:pPr>
            <w:r w:rsidRPr="00654136">
              <w:rPr>
                <w:szCs w:val="26"/>
              </w:rPr>
              <w:t>Mã reser</w:t>
            </w:r>
          </w:p>
        </w:tc>
        <w:tc>
          <w:tcPr>
            <w:tcW w:w="2193" w:type="dxa"/>
          </w:tcPr>
          <w:p w14:paraId="157472F6" w14:textId="77777777" w:rsidR="00087109" w:rsidRPr="00654136" w:rsidRDefault="00087109" w:rsidP="00FD0455">
            <w:pPr>
              <w:pStyle w:val="Bng"/>
              <w:rPr>
                <w:szCs w:val="26"/>
              </w:rPr>
            </w:pPr>
            <w:r w:rsidRPr="00654136">
              <w:rPr>
                <w:szCs w:val="26"/>
              </w:rPr>
              <w:t>Not null</w:t>
            </w:r>
          </w:p>
        </w:tc>
      </w:tr>
      <w:tr w:rsidR="00087109" w:rsidRPr="00654136" w14:paraId="2C58B469" w14:textId="77777777" w:rsidTr="00FD0455">
        <w:tc>
          <w:tcPr>
            <w:tcW w:w="2171" w:type="dxa"/>
            <w:vAlign w:val="center"/>
          </w:tcPr>
          <w:p w14:paraId="37C6CF64" w14:textId="77777777" w:rsidR="00087109" w:rsidRPr="00654136" w:rsidRDefault="00087109" w:rsidP="00FD0455">
            <w:pPr>
              <w:pStyle w:val="Bng"/>
              <w:rPr>
                <w:szCs w:val="26"/>
              </w:rPr>
            </w:pPr>
            <w:r w:rsidRPr="00654136">
              <w:rPr>
                <w:szCs w:val="26"/>
                <w:lang w:val="fr-FR"/>
              </w:rPr>
              <w:t>Created_at</w:t>
            </w:r>
          </w:p>
        </w:tc>
        <w:tc>
          <w:tcPr>
            <w:tcW w:w="2216" w:type="dxa"/>
          </w:tcPr>
          <w:p w14:paraId="610EF29D" w14:textId="77777777" w:rsidR="00087109" w:rsidRPr="00654136" w:rsidRDefault="00087109" w:rsidP="00FD0455">
            <w:pPr>
              <w:pStyle w:val="Bng"/>
              <w:rPr>
                <w:szCs w:val="26"/>
              </w:rPr>
            </w:pPr>
            <w:r w:rsidRPr="00654136">
              <w:rPr>
                <w:szCs w:val="26"/>
              </w:rPr>
              <w:t>Timestamp</w:t>
            </w:r>
          </w:p>
        </w:tc>
        <w:tc>
          <w:tcPr>
            <w:tcW w:w="2200" w:type="dxa"/>
          </w:tcPr>
          <w:p w14:paraId="157E4F39" w14:textId="77777777" w:rsidR="00087109" w:rsidRPr="00654136" w:rsidRDefault="00087109" w:rsidP="00FD0455">
            <w:pPr>
              <w:pStyle w:val="Bng"/>
              <w:rPr>
                <w:szCs w:val="26"/>
              </w:rPr>
            </w:pPr>
            <w:r w:rsidRPr="00654136">
              <w:rPr>
                <w:szCs w:val="26"/>
              </w:rPr>
              <w:t>Ngày tạo</w:t>
            </w:r>
          </w:p>
        </w:tc>
        <w:tc>
          <w:tcPr>
            <w:tcW w:w="2193" w:type="dxa"/>
          </w:tcPr>
          <w:p w14:paraId="29B1FD8C" w14:textId="77777777" w:rsidR="00087109" w:rsidRPr="00654136" w:rsidRDefault="00087109" w:rsidP="00FD0455">
            <w:pPr>
              <w:pStyle w:val="Bng"/>
              <w:rPr>
                <w:szCs w:val="26"/>
              </w:rPr>
            </w:pPr>
            <w:r w:rsidRPr="00654136">
              <w:rPr>
                <w:szCs w:val="26"/>
              </w:rPr>
              <w:t>Not null</w:t>
            </w:r>
          </w:p>
        </w:tc>
      </w:tr>
    </w:tbl>
    <w:p w14:paraId="620DDDBC" w14:textId="77777777" w:rsidR="00087109" w:rsidRPr="00654136" w:rsidRDefault="00087109" w:rsidP="00087109">
      <w:pPr>
        <w:pStyle w:val="noNomal"/>
        <w:rPr>
          <w:rFonts w:cs="Times New Roman"/>
          <w:szCs w:val="26"/>
          <w:lang w:val="fr-FR"/>
        </w:rPr>
      </w:pPr>
    </w:p>
    <w:p w14:paraId="49005AF9" w14:textId="77777777" w:rsidR="00087109" w:rsidRPr="00654136" w:rsidRDefault="00087109" w:rsidP="00087109">
      <w:pPr>
        <w:spacing w:after="160" w:line="259" w:lineRule="auto"/>
        <w:rPr>
          <w:rFonts w:ascii="Times New Roman" w:eastAsia="Calibri" w:hAnsi="Times New Roman" w:cs="Times New Roman"/>
          <w:sz w:val="26"/>
          <w:szCs w:val="26"/>
          <w:lang w:val="fr-FR"/>
        </w:rPr>
      </w:pPr>
      <w:r w:rsidRPr="00654136">
        <w:rPr>
          <w:rFonts w:ascii="Times New Roman" w:hAnsi="Times New Roman" w:cs="Times New Roman"/>
          <w:sz w:val="26"/>
          <w:szCs w:val="26"/>
          <w:lang w:val="fr-FR"/>
        </w:rPr>
        <w:br w:type="page"/>
      </w:r>
    </w:p>
    <w:p w14:paraId="2DAEEEF4" w14:textId="77777777" w:rsidR="00087109" w:rsidRPr="00654136" w:rsidRDefault="00087109" w:rsidP="00282F96">
      <w:pPr>
        <w:pStyle w:val="noNomal"/>
        <w:numPr>
          <w:ilvl w:val="0"/>
          <w:numId w:val="21"/>
        </w:numPr>
        <w:rPr>
          <w:rFonts w:cs="Times New Roman"/>
          <w:szCs w:val="26"/>
          <w:lang w:val="fr-FR"/>
        </w:rPr>
      </w:pPr>
      <w:r w:rsidRPr="00654136">
        <w:rPr>
          <w:rFonts w:cs="Times New Roman"/>
          <w:szCs w:val="26"/>
          <w:lang w:val="fr-FR"/>
        </w:rPr>
        <w:t>Bảng Evaluates (Đánh giá)</w:t>
      </w:r>
    </w:p>
    <w:p w14:paraId="2B11E115" w14:textId="195DA399" w:rsidR="00087109" w:rsidRPr="00654136" w:rsidRDefault="00087109" w:rsidP="00087109">
      <w:pPr>
        <w:pStyle w:val="Caption"/>
        <w:keepNext/>
        <w:rPr>
          <w:rFonts w:cs="Times New Roman"/>
          <w:color w:val="FF0000"/>
          <w:sz w:val="26"/>
          <w:szCs w:val="26"/>
        </w:rPr>
      </w:pPr>
      <w:bookmarkStart w:id="21" w:name="_Toc155019266"/>
      <w:r w:rsidRPr="00654136">
        <w:rPr>
          <w:rFonts w:cs="Times New Roman"/>
          <w:color w:val="FF0000"/>
          <w:sz w:val="26"/>
          <w:szCs w:val="26"/>
        </w:rPr>
        <w:t>Bảng Đánh giá</w:t>
      </w:r>
      <w:bookmarkEnd w:id="21"/>
    </w:p>
    <w:tbl>
      <w:tblPr>
        <w:tblStyle w:val="TableGrid"/>
        <w:tblW w:w="0" w:type="auto"/>
        <w:tblLook w:val="04A0" w:firstRow="1" w:lastRow="0" w:firstColumn="1" w:lastColumn="0" w:noHBand="0" w:noVBand="1"/>
      </w:tblPr>
      <w:tblGrid>
        <w:gridCol w:w="2171"/>
        <w:gridCol w:w="2216"/>
        <w:gridCol w:w="2200"/>
        <w:gridCol w:w="2193"/>
      </w:tblGrid>
      <w:tr w:rsidR="00087109" w:rsidRPr="00654136" w14:paraId="6F8F3220" w14:textId="77777777" w:rsidTr="00FD0455">
        <w:tc>
          <w:tcPr>
            <w:tcW w:w="2171" w:type="dxa"/>
            <w:shd w:val="clear" w:color="auto" w:fill="8DB3E2" w:themeFill="text2" w:themeFillTint="66"/>
          </w:tcPr>
          <w:p w14:paraId="67F49F52" w14:textId="77777777" w:rsidR="00087109" w:rsidRPr="00654136" w:rsidRDefault="00087109" w:rsidP="00FD0455">
            <w:pPr>
              <w:pStyle w:val="Bng"/>
              <w:jc w:val="center"/>
              <w:rPr>
                <w:b/>
                <w:bCs/>
                <w:szCs w:val="26"/>
              </w:rPr>
            </w:pPr>
            <w:r w:rsidRPr="00654136">
              <w:rPr>
                <w:b/>
                <w:bCs/>
                <w:szCs w:val="26"/>
              </w:rPr>
              <w:t>Column Name</w:t>
            </w:r>
          </w:p>
        </w:tc>
        <w:tc>
          <w:tcPr>
            <w:tcW w:w="2216" w:type="dxa"/>
            <w:shd w:val="clear" w:color="auto" w:fill="8DB3E2" w:themeFill="text2" w:themeFillTint="66"/>
          </w:tcPr>
          <w:p w14:paraId="2E90EB93" w14:textId="77777777" w:rsidR="00087109" w:rsidRPr="00654136" w:rsidRDefault="00087109" w:rsidP="00FD0455">
            <w:pPr>
              <w:pStyle w:val="Bng"/>
              <w:jc w:val="center"/>
              <w:rPr>
                <w:b/>
                <w:bCs/>
                <w:szCs w:val="26"/>
              </w:rPr>
            </w:pPr>
            <w:r w:rsidRPr="00654136">
              <w:rPr>
                <w:b/>
                <w:bCs/>
                <w:szCs w:val="26"/>
              </w:rPr>
              <w:t>Data Type</w:t>
            </w:r>
          </w:p>
        </w:tc>
        <w:tc>
          <w:tcPr>
            <w:tcW w:w="2200" w:type="dxa"/>
            <w:shd w:val="clear" w:color="auto" w:fill="8DB3E2" w:themeFill="text2" w:themeFillTint="66"/>
          </w:tcPr>
          <w:p w14:paraId="08AA37A1" w14:textId="77777777" w:rsidR="00087109" w:rsidRPr="00654136" w:rsidRDefault="00087109" w:rsidP="00FD0455">
            <w:pPr>
              <w:pStyle w:val="Bng"/>
              <w:jc w:val="center"/>
              <w:rPr>
                <w:b/>
                <w:bCs/>
                <w:szCs w:val="26"/>
              </w:rPr>
            </w:pPr>
            <w:r w:rsidRPr="00654136">
              <w:rPr>
                <w:b/>
                <w:bCs/>
                <w:szCs w:val="26"/>
              </w:rPr>
              <w:t>Description</w:t>
            </w:r>
          </w:p>
        </w:tc>
        <w:tc>
          <w:tcPr>
            <w:tcW w:w="2193" w:type="dxa"/>
            <w:shd w:val="clear" w:color="auto" w:fill="8DB3E2" w:themeFill="text2" w:themeFillTint="66"/>
          </w:tcPr>
          <w:p w14:paraId="0524CB12" w14:textId="77777777" w:rsidR="00087109" w:rsidRPr="00654136" w:rsidRDefault="00087109" w:rsidP="00FD0455">
            <w:pPr>
              <w:pStyle w:val="Bng"/>
              <w:jc w:val="center"/>
              <w:rPr>
                <w:b/>
                <w:bCs/>
                <w:szCs w:val="26"/>
              </w:rPr>
            </w:pPr>
            <w:r w:rsidRPr="00654136">
              <w:rPr>
                <w:b/>
                <w:bCs/>
                <w:szCs w:val="26"/>
              </w:rPr>
              <w:t>Constraint</w:t>
            </w:r>
          </w:p>
        </w:tc>
      </w:tr>
      <w:tr w:rsidR="00087109" w:rsidRPr="00654136" w14:paraId="71FC3689" w14:textId="77777777" w:rsidTr="00FD0455">
        <w:tc>
          <w:tcPr>
            <w:tcW w:w="2171" w:type="dxa"/>
          </w:tcPr>
          <w:p w14:paraId="6382E57E" w14:textId="77777777" w:rsidR="00087109" w:rsidRPr="00654136" w:rsidRDefault="00087109" w:rsidP="00FD0455">
            <w:pPr>
              <w:pStyle w:val="Bng"/>
              <w:rPr>
                <w:szCs w:val="26"/>
              </w:rPr>
            </w:pPr>
            <w:r w:rsidRPr="00654136">
              <w:rPr>
                <w:szCs w:val="26"/>
              </w:rPr>
              <w:t>Id</w:t>
            </w:r>
          </w:p>
        </w:tc>
        <w:tc>
          <w:tcPr>
            <w:tcW w:w="2216" w:type="dxa"/>
          </w:tcPr>
          <w:p w14:paraId="2FAAF3F5" w14:textId="77777777" w:rsidR="00087109" w:rsidRPr="00654136" w:rsidRDefault="00087109" w:rsidP="00FD0455">
            <w:pPr>
              <w:pStyle w:val="Bng"/>
              <w:rPr>
                <w:szCs w:val="26"/>
              </w:rPr>
            </w:pPr>
            <w:r w:rsidRPr="00654136">
              <w:rPr>
                <w:szCs w:val="26"/>
              </w:rPr>
              <w:t>Bigint(20)</w:t>
            </w:r>
          </w:p>
        </w:tc>
        <w:tc>
          <w:tcPr>
            <w:tcW w:w="2200" w:type="dxa"/>
          </w:tcPr>
          <w:p w14:paraId="4C5DC808" w14:textId="77777777" w:rsidR="00087109" w:rsidRPr="00654136" w:rsidRDefault="00087109" w:rsidP="00FD0455">
            <w:pPr>
              <w:pStyle w:val="Bng"/>
              <w:rPr>
                <w:szCs w:val="26"/>
              </w:rPr>
            </w:pPr>
            <w:r w:rsidRPr="00654136">
              <w:rPr>
                <w:szCs w:val="26"/>
              </w:rPr>
              <w:t>Id đánh giá</w:t>
            </w:r>
          </w:p>
        </w:tc>
        <w:tc>
          <w:tcPr>
            <w:tcW w:w="2193" w:type="dxa"/>
          </w:tcPr>
          <w:p w14:paraId="44CFC66E" w14:textId="77777777" w:rsidR="00087109" w:rsidRPr="00654136" w:rsidRDefault="00087109" w:rsidP="00FD0455">
            <w:pPr>
              <w:pStyle w:val="Bng"/>
              <w:rPr>
                <w:szCs w:val="26"/>
              </w:rPr>
            </w:pPr>
            <w:r w:rsidRPr="00654136">
              <w:rPr>
                <w:szCs w:val="26"/>
              </w:rPr>
              <w:t>Primary Key, Indentity</w:t>
            </w:r>
          </w:p>
        </w:tc>
      </w:tr>
      <w:tr w:rsidR="00087109" w:rsidRPr="00654136" w14:paraId="2AE89D51" w14:textId="77777777" w:rsidTr="00FD0455">
        <w:tc>
          <w:tcPr>
            <w:tcW w:w="2171" w:type="dxa"/>
          </w:tcPr>
          <w:p w14:paraId="73C51808" w14:textId="77777777" w:rsidR="00087109" w:rsidRPr="00654136" w:rsidRDefault="00087109" w:rsidP="00FD0455">
            <w:pPr>
              <w:pStyle w:val="Bng"/>
              <w:rPr>
                <w:szCs w:val="26"/>
              </w:rPr>
            </w:pPr>
            <w:r w:rsidRPr="00654136">
              <w:rPr>
                <w:szCs w:val="26"/>
                <w:lang w:val="fr-FR"/>
              </w:rPr>
              <w:t>UserId</w:t>
            </w:r>
          </w:p>
        </w:tc>
        <w:tc>
          <w:tcPr>
            <w:tcW w:w="2216" w:type="dxa"/>
          </w:tcPr>
          <w:p w14:paraId="6B37EB42" w14:textId="77777777" w:rsidR="00087109" w:rsidRPr="00654136" w:rsidRDefault="00087109" w:rsidP="00FD0455">
            <w:pPr>
              <w:pStyle w:val="Bng"/>
              <w:rPr>
                <w:szCs w:val="26"/>
              </w:rPr>
            </w:pPr>
            <w:r w:rsidRPr="00654136">
              <w:rPr>
                <w:szCs w:val="26"/>
              </w:rPr>
              <w:t>Int(11)</w:t>
            </w:r>
          </w:p>
        </w:tc>
        <w:tc>
          <w:tcPr>
            <w:tcW w:w="2200" w:type="dxa"/>
          </w:tcPr>
          <w:p w14:paraId="5B4922A9" w14:textId="77777777" w:rsidR="00087109" w:rsidRPr="00654136" w:rsidRDefault="00087109" w:rsidP="00FD0455">
            <w:pPr>
              <w:pStyle w:val="Bng"/>
              <w:rPr>
                <w:szCs w:val="26"/>
              </w:rPr>
            </w:pPr>
            <w:r w:rsidRPr="00654136">
              <w:rPr>
                <w:szCs w:val="26"/>
              </w:rPr>
              <w:t>Id user đánh giá</w:t>
            </w:r>
          </w:p>
        </w:tc>
        <w:tc>
          <w:tcPr>
            <w:tcW w:w="2193" w:type="dxa"/>
          </w:tcPr>
          <w:p w14:paraId="1FC38596" w14:textId="77777777" w:rsidR="00087109" w:rsidRPr="00654136" w:rsidRDefault="00087109" w:rsidP="00FD0455">
            <w:pPr>
              <w:pStyle w:val="Bng"/>
              <w:rPr>
                <w:szCs w:val="26"/>
              </w:rPr>
            </w:pPr>
            <w:r w:rsidRPr="00654136">
              <w:rPr>
                <w:szCs w:val="26"/>
              </w:rPr>
              <w:t>Not null</w:t>
            </w:r>
          </w:p>
        </w:tc>
      </w:tr>
      <w:tr w:rsidR="00087109" w:rsidRPr="00654136" w14:paraId="222F79B6" w14:textId="77777777" w:rsidTr="00FD0455">
        <w:tc>
          <w:tcPr>
            <w:tcW w:w="2171" w:type="dxa"/>
          </w:tcPr>
          <w:p w14:paraId="38E7ED64" w14:textId="77777777" w:rsidR="00087109" w:rsidRPr="00654136" w:rsidRDefault="00087109" w:rsidP="00FD0455">
            <w:pPr>
              <w:pStyle w:val="Bng"/>
              <w:rPr>
                <w:szCs w:val="26"/>
              </w:rPr>
            </w:pPr>
            <w:r w:rsidRPr="00654136">
              <w:rPr>
                <w:szCs w:val="26"/>
                <w:lang w:val="fr-FR"/>
              </w:rPr>
              <w:t>Content</w:t>
            </w:r>
          </w:p>
        </w:tc>
        <w:tc>
          <w:tcPr>
            <w:tcW w:w="2216" w:type="dxa"/>
          </w:tcPr>
          <w:p w14:paraId="348ADB50" w14:textId="77777777" w:rsidR="00087109" w:rsidRPr="00654136" w:rsidRDefault="00087109" w:rsidP="00FD0455">
            <w:pPr>
              <w:pStyle w:val="Bng"/>
              <w:rPr>
                <w:szCs w:val="26"/>
              </w:rPr>
            </w:pPr>
            <w:r w:rsidRPr="00654136">
              <w:rPr>
                <w:szCs w:val="26"/>
              </w:rPr>
              <w:t>Varchar(255)</w:t>
            </w:r>
          </w:p>
        </w:tc>
        <w:tc>
          <w:tcPr>
            <w:tcW w:w="2200" w:type="dxa"/>
          </w:tcPr>
          <w:p w14:paraId="4E0C5890" w14:textId="77777777" w:rsidR="00087109" w:rsidRPr="00654136" w:rsidRDefault="00087109" w:rsidP="00FD0455">
            <w:pPr>
              <w:pStyle w:val="Bng"/>
              <w:rPr>
                <w:szCs w:val="26"/>
              </w:rPr>
            </w:pPr>
            <w:r w:rsidRPr="00654136">
              <w:rPr>
                <w:szCs w:val="26"/>
              </w:rPr>
              <w:t>Nội dung</w:t>
            </w:r>
          </w:p>
        </w:tc>
        <w:tc>
          <w:tcPr>
            <w:tcW w:w="2193" w:type="dxa"/>
          </w:tcPr>
          <w:p w14:paraId="4AAE779C" w14:textId="77777777" w:rsidR="00087109" w:rsidRPr="00654136" w:rsidRDefault="00087109" w:rsidP="00FD0455">
            <w:pPr>
              <w:pStyle w:val="Bng"/>
              <w:rPr>
                <w:szCs w:val="26"/>
              </w:rPr>
            </w:pPr>
            <w:r w:rsidRPr="00654136">
              <w:rPr>
                <w:szCs w:val="26"/>
              </w:rPr>
              <w:t>Not null</w:t>
            </w:r>
          </w:p>
        </w:tc>
      </w:tr>
      <w:tr w:rsidR="00087109" w:rsidRPr="00654136" w14:paraId="5600960B" w14:textId="77777777" w:rsidTr="00FD0455">
        <w:tc>
          <w:tcPr>
            <w:tcW w:w="2171" w:type="dxa"/>
          </w:tcPr>
          <w:p w14:paraId="125CED06" w14:textId="77777777" w:rsidR="00087109" w:rsidRPr="00654136" w:rsidRDefault="00087109" w:rsidP="00FD0455">
            <w:pPr>
              <w:pStyle w:val="Bng"/>
              <w:rPr>
                <w:szCs w:val="26"/>
                <w:lang w:val="fr-FR"/>
              </w:rPr>
            </w:pPr>
            <w:r w:rsidRPr="00654136">
              <w:rPr>
                <w:szCs w:val="26"/>
                <w:lang w:val="fr-FR"/>
              </w:rPr>
              <w:t>NumberStar</w:t>
            </w:r>
          </w:p>
        </w:tc>
        <w:tc>
          <w:tcPr>
            <w:tcW w:w="2216" w:type="dxa"/>
          </w:tcPr>
          <w:p w14:paraId="11FDB19C" w14:textId="77777777" w:rsidR="00087109" w:rsidRPr="00654136" w:rsidRDefault="00087109" w:rsidP="00FD0455">
            <w:pPr>
              <w:pStyle w:val="Bng"/>
              <w:rPr>
                <w:szCs w:val="26"/>
              </w:rPr>
            </w:pPr>
            <w:r w:rsidRPr="00654136">
              <w:rPr>
                <w:szCs w:val="26"/>
              </w:rPr>
              <w:t>Int(11)</w:t>
            </w:r>
          </w:p>
        </w:tc>
        <w:tc>
          <w:tcPr>
            <w:tcW w:w="2200" w:type="dxa"/>
          </w:tcPr>
          <w:p w14:paraId="4C936A83" w14:textId="77777777" w:rsidR="00087109" w:rsidRPr="00654136" w:rsidRDefault="00087109" w:rsidP="00FD0455">
            <w:pPr>
              <w:pStyle w:val="Bng"/>
              <w:rPr>
                <w:szCs w:val="26"/>
              </w:rPr>
            </w:pPr>
            <w:r w:rsidRPr="00654136">
              <w:rPr>
                <w:szCs w:val="26"/>
              </w:rPr>
              <w:t>Số sao</w:t>
            </w:r>
          </w:p>
        </w:tc>
        <w:tc>
          <w:tcPr>
            <w:tcW w:w="2193" w:type="dxa"/>
          </w:tcPr>
          <w:p w14:paraId="4E6A104F" w14:textId="77777777" w:rsidR="00087109" w:rsidRPr="00654136" w:rsidRDefault="00087109" w:rsidP="00FD0455">
            <w:pPr>
              <w:pStyle w:val="Bng"/>
              <w:rPr>
                <w:szCs w:val="26"/>
              </w:rPr>
            </w:pPr>
          </w:p>
        </w:tc>
      </w:tr>
      <w:tr w:rsidR="00087109" w:rsidRPr="00654136" w14:paraId="6CAC2EC7" w14:textId="77777777" w:rsidTr="00FD0455">
        <w:tc>
          <w:tcPr>
            <w:tcW w:w="2171" w:type="dxa"/>
          </w:tcPr>
          <w:p w14:paraId="6F88FAB0" w14:textId="77777777" w:rsidR="00087109" w:rsidRPr="00654136" w:rsidRDefault="00087109" w:rsidP="00FD0455">
            <w:pPr>
              <w:pStyle w:val="Bng"/>
              <w:rPr>
                <w:szCs w:val="26"/>
                <w:lang w:val="fr-FR"/>
              </w:rPr>
            </w:pPr>
            <w:r w:rsidRPr="00654136">
              <w:rPr>
                <w:szCs w:val="26"/>
                <w:lang w:val="fr-FR"/>
              </w:rPr>
              <w:t>Created_Date</w:t>
            </w:r>
          </w:p>
        </w:tc>
        <w:tc>
          <w:tcPr>
            <w:tcW w:w="2216" w:type="dxa"/>
          </w:tcPr>
          <w:p w14:paraId="750611D8" w14:textId="77777777" w:rsidR="00087109" w:rsidRPr="00654136" w:rsidRDefault="00087109" w:rsidP="00FD0455">
            <w:pPr>
              <w:pStyle w:val="Bng"/>
              <w:rPr>
                <w:szCs w:val="26"/>
              </w:rPr>
            </w:pPr>
            <w:r w:rsidRPr="00654136">
              <w:rPr>
                <w:szCs w:val="26"/>
              </w:rPr>
              <w:t>Datetime</w:t>
            </w:r>
          </w:p>
        </w:tc>
        <w:tc>
          <w:tcPr>
            <w:tcW w:w="2200" w:type="dxa"/>
            <w:vAlign w:val="center"/>
          </w:tcPr>
          <w:p w14:paraId="04E7787E" w14:textId="77777777" w:rsidR="00087109" w:rsidRPr="00654136" w:rsidRDefault="00087109" w:rsidP="00FD0455">
            <w:pPr>
              <w:pStyle w:val="Bng"/>
              <w:rPr>
                <w:szCs w:val="26"/>
              </w:rPr>
            </w:pPr>
            <w:r w:rsidRPr="00654136">
              <w:rPr>
                <w:szCs w:val="26"/>
              </w:rPr>
              <w:t>Ngày đánh giá</w:t>
            </w:r>
          </w:p>
        </w:tc>
        <w:tc>
          <w:tcPr>
            <w:tcW w:w="2193" w:type="dxa"/>
          </w:tcPr>
          <w:p w14:paraId="3F063857" w14:textId="77777777" w:rsidR="00087109" w:rsidRPr="00654136" w:rsidRDefault="00087109" w:rsidP="00FD0455">
            <w:pPr>
              <w:pStyle w:val="Bng"/>
              <w:rPr>
                <w:szCs w:val="26"/>
              </w:rPr>
            </w:pPr>
          </w:p>
        </w:tc>
      </w:tr>
      <w:tr w:rsidR="00087109" w:rsidRPr="00654136" w14:paraId="05BCDA90" w14:textId="77777777" w:rsidTr="00FD0455">
        <w:tc>
          <w:tcPr>
            <w:tcW w:w="2171" w:type="dxa"/>
            <w:vAlign w:val="center"/>
          </w:tcPr>
          <w:p w14:paraId="248B8BF2" w14:textId="77777777" w:rsidR="00087109" w:rsidRPr="00654136" w:rsidRDefault="00087109" w:rsidP="00FD0455">
            <w:pPr>
              <w:pStyle w:val="Bng"/>
              <w:rPr>
                <w:szCs w:val="26"/>
                <w:lang w:val="fr-FR"/>
              </w:rPr>
            </w:pPr>
            <w:r w:rsidRPr="00654136">
              <w:rPr>
                <w:szCs w:val="26"/>
                <w:lang w:val="fr-FR"/>
              </w:rPr>
              <w:t>Created_at</w:t>
            </w:r>
          </w:p>
        </w:tc>
        <w:tc>
          <w:tcPr>
            <w:tcW w:w="2216" w:type="dxa"/>
          </w:tcPr>
          <w:p w14:paraId="18847BF0" w14:textId="77777777" w:rsidR="00087109" w:rsidRPr="00654136" w:rsidRDefault="00087109" w:rsidP="00FD0455">
            <w:pPr>
              <w:pStyle w:val="Bng"/>
              <w:rPr>
                <w:szCs w:val="26"/>
              </w:rPr>
            </w:pPr>
            <w:r w:rsidRPr="00654136">
              <w:rPr>
                <w:szCs w:val="26"/>
              </w:rPr>
              <w:t>Timestamp</w:t>
            </w:r>
          </w:p>
        </w:tc>
        <w:tc>
          <w:tcPr>
            <w:tcW w:w="2200" w:type="dxa"/>
            <w:vAlign w:val="center"/>
          </w:tcPr>
          <w:p w14:paraId="2D93626E" w14:textId="77777777" w:rsidR="00087109" w:rsidRPr="00654136" w:rsidRDefault="00087109" w:rsidP="00FD0455">
            <w:pPr>
              <w:pStyle w:val="Bng"/>
              <w:rPr>
                <w:szCs w:val="26"/>
              </w:rPr>
            </w:pPr>
            <w:r w:rsidRPr="00654136">
              <w:rPr>
                <w:szCs w:val="26"/>
              </w:rPr>
              <w:t>Ngày tạo</w:t>
            </w:r>
          </w:p>
        </w:tc>
        <w:tc>
          <w:tcPr>
            <w:tcW w:w="2193" w:type="dxa"/>
            <w:vAlign w:val="center"/>
          </w:tcPr>
          <w:p w14:paraId="0A33F14D" w14:textId="77777777" w:rsidR="00087109" w:rsidRPr="00654136" w:rsidRDefault="00087109" w:rsidP="00FD0455">
            <w:pPr>
              <w:pStyle w:val="Bng"/>
              <w:rPr>
                <w:szCs w:val="26"/>
              </w:rPr>
            </w:pPr>
          </w:p>
        </w:tc>
      </w:tr>
      <w:tr w:rsidR="00087109" w:rsidRPr="00654136" w14:paraId="6CDC0680" w14:textId="77777777" w:rsidTr="00FD0455">
        <w:tc>
          <w:tcPr>
            <w:tcW w:w="2171" w:type="dxa"/>
            <w:vAlign w:val="center"/>
          </w:tcPr>
          <w:p w14:paraId="391973A5" w14:textId="77777777" w:rsidR="00087109" w:rsidRPr="00654136" w:rsidRDefault="00087109" w:rsidP="00FD0455">
            <w:pPr>
              <w:pStyle w:val="Bng"/>
              <w:rPr>
                <w:szCs w:val="26"/>
                <w:lang w:val="fr-FR"/>
              </w:rPr>
            </w:pPr>
            <w:r w:rsidRPr="00654136">
              <w:rPr>
                <w:szCs w:val="26"/>
                <w:lang w:val="fr-FR"/>
              </w:rPr>
              <w:t>Updated_at</w:t>
            </w:r>
          </w:p>
        </w:tc>
        <w:tc>
          <w:tcPr>
            <w:tcW w:w="2216" w:type="dxa"/>
          </w:tcPr>
          <w:p w14:paraId="207656A9" w14:textId="77777777" w:rsidR="00087109" w:rsidRPr="00654136" w:rsidRDefault="00087109" w:rsidP="00FD0455">
            <w:pPr>
              <w:pStyle w:val="Bng"/>
              <w:rPr>
                <w:szCs w:val="26"/>
              </w:rPr>
            </w:pPr>
            <w:r w:rsidRPr="00654136">
              <w:rPr>
                <w:szCs w:val="26"/>
              </w:rPr>
              <w:t>Timestamp</w:t>
            </w:r>
          </w:p>
        </w:tc>
        <w:tc>
          <w:tcPr>
            <w:tcW w:w="2200" w:type="dxa"/>
            <w:vAlign w:val="center"/>
          </w:tcPr>
          <w:p w14:paraId="76E76370" w14:textId="77777777" w:rsidR="00087109" w:rsidRPr="00654136" w:rsidRDefault="00087109" w:rsidP="00FD0455">
            <w:pPr>
              <w:pStyle w:val="Bng"/>
              <w:rPr>
                <w:szCs w:val="26"/>
              </w:rPr>
            </w:pPr>
            <w:r w:rsidRPr="00654136">
              <w:rPr>
                <w:szCs w:val="26"/>
              </w:rPr>
              <w:t>Ngày cập nhật</w:t>
            </w:r>
          </w:p>
        </w:tc>
        <w:tc>
          <w:tcPr>
            <w:tcW w:w="2193" w:type="dxa"/>
            <w:vAlign w:val="center"/>
          </w:tcPr>
          <w:p w14:paraId="25DEBBEC" w14:textId="77777777" w:rsidR="00087109" w:rsidRPr="00654136" w:rsidRDefault="00087109" w:rsidP="00FD0455">
            <w:pPr>
              <w:pStyle w:val="Bng"/>
              <w:rPr>
                <w:szCs w:val="26"/>
              </w:rPr>
            </w:pPr>
          </w:p>
        </w:tc>
      </w:tr>
    </w:tbl>
    <w:p w14:paraId="4FF25E6D" w14:textId="77777777" w:rsidR="00087109" w:rsidRPr="00654136" w:rsidRDefault="00087109" w:rsidP="00282F96">
      <w:pPr>
        <w:pStyle w:val="noNomal"/>
        <w:numPr>
          <w:ilvl w:val="0"/>
          <w:numId w:val="21"/>
        </w:numPr>
        <w:rPr>
          <w:rFonts w:cs="Times New Roman"/>
          <w:szCs w:val="26"/>
        </w:rPr>
      </w:pPr>
      <w:r w:rsidRPr="00654136">
        <w:rPr>
          <w:rFonts w:cs="Times New Roman"/>
          <w:szCs w:val="26"/>
        </w:rPr>
        <w:t>Bảng Category (Danh mục món ăn)</w:t>
      </w:r>
    </w:p>
    <w:p w14:paraId="201D543D" w14:textId="699B5846" w:rsidR="00087109" w:rsidRPr="00654136" w:rsidRDefault="00087109" w:rsidP="00087109">
      <w:pPr>
        <w:pStyle w:val="Caption"/>
        <w:keepNext/>
        <w:rPr>
          <w:rFonts w:cs="Times New Roman"/>
          <w:color w:val="FF0000"/>
          <w:sz w:val="26"/>
          <w:szCs w:val="26"/>
        </w:rPr>
      </w:pPr>
      <w:bookmarkStart w:id="22" w:name="_Toc155019267"/>
      <w:r w:rsidRPr="00654136">
        <w:rPr>
          <w:rFonts w:cs="Times New Roman"/>
          <w:color w:val="FF0000"/>
          <w:sz w:val="26"/>
          <w:szCs w:val="26"/>
        </w:rPr>
        <w:t>Bảng Danh mục món ăn</w:t>
      </w:r>
      <w:bookmarkEnd w:id="22"/>
    </w:p>
    <w:tbl>
      <w:tblPr>
        <w:tblStyle w:val="TableGrid"/>
        <w:tblW w:w="0" w:type="auto"/>
        <w:tblLook w:val="04A0" w:firstRow="1" w:lastRow="0" w:firstColumn="1" w:lastColumn="0" w:noHBand="0" w:noVBand="1"/>
      </w:tblPr>
      <w:tblGrid>
        <w:gridCol w:w="2171"/>
        <w:gridCol w:w="2216"/>
        <w:gridCol w:w="2200"/>
        <w:gridCol w:w="2193"/>
      </w:tblGrid>
      <w:tr w:rsidR="00087109" w:rsidRPr="00654136" w14:paraId="1EFE1F31" w14:textId="77777777" w:rsidTr="00FD0455">
        <w:tc>
          <w:tcPr>
            <w:tcW w:w="2171" w:type="dxa"/>
            <w:shd w:val="clear" w:color="auto" w:fill="8DB3E2" w:themeFill="text2" w:themeFillTint="66"/>
          </w:tcPr>
          <w:p w14:paraId="20357D6E" w14:textId="77777777" w:rsidR="00087109" w:rsidRPr="00654136" w:rsidRDefault="00087109" w:rsidP="00FD0455">
            <w:pPr>
              <w:pStyle w:val="Bng"/>
              <w:jc w:val="center"/>
              <w:rPr>
                <w:b/>
                <w:bCs/>
                <w:szCs w:val="26"/>
              </w:rPr>
            </w:pPr>
            <w:r w:rsidRPr="00654136">
              <w:rPr>
                <w:b/>
                <w:bCs/>
                <w:szCs w:val="26"/>
              </w:rPr>
              <w:t>Column Name</w:t>
            </w:r>
          </w:p>
        </w:tc>
        <w:tc>
          <w:tcPr>
            <w:tcW w:w="2216" w:type="dxa"/>
            <w:shd w:val="clear" w:color="auto" w:fill="8DB3E2" w:themeFill="text2" w:themeFillTint="66"/>
          </w:tcPr>
          <w:p w14:paraId="3F19B390" w14:textId="77777777" w:rsidR="00087109" w:rsidRPr="00654136" w:rsidRDefault="00087109" w:rsidP="00FD0455">
            <w:pPr>
              <w:pStyle w:val="Bng"/>
              <w:jc w:val="center"/>
              <w:rPr>
                <w:b/>
                <w:bCs/>
                <w:szCs w:val="26"/>
              </w:rPr>
            </w:pPr>
            <w:r w:rsidRPr="00654136">
              <w:rPr>
                <w:b/>
                <w:bCs/>
                <w:szCs w:val="26"/>
              </w:rPr>
              <w:t>Data Type</w:t>
            </w:r>
          </w:p>
        </w:tc>
        <w:tc>
          <w:tcPr>
            <w:tcW w:w="2200" w:type="dxa"/>
            <w:shd w:val="clear" w:color="auto" w:fill="8DB3E2" w:themeFill="text2" w:themeFillTint="66"/>
          </w:tcPr>
          <w:p w14:paraId="580A638B" w14:textId="77777777" w:rsidR="00087109" w:rsidRPr="00654136" w:rsidRDefault="00087109" w:rsidP="00FD0455">
            <w:pPr>
              <w:pStyle w:val="Bng"/>
              <w:jc w:val="center"/>
              <w:rPr>
                <w:b/>
                <w:bCs/>
                <w:szCs w:val="26"/>
              </w:rPr>
            </w:pPr>
            <w:r w:rsidRPr="00654136">
              <w:rPr>
                <w:b/>
                <w:bCs/>
                <w:szCs w:val="26"/>
              </w:rPr>
              <w:t>Description</w:t>
            </w:r>
          </w:p>
        </w:tc>
        <w:tc>
          <w:tcPr>
            <w:tcW w:w="2193" w:type="dxa"/>
            <w:shd w:val="clear" w:color="auto" w:fill="8DB3E2" w:themeFill="text2" w:themeFillTint="66"/>
          </w:tcPr>
          <w:p w14:paraId="2199A93C" w14:textId="77777777" w:rsidR="00087109" w:rsidRPr="00654136" w:rsidRDefault="00087109" w:rsidP="00FD0455">
            <w:pPr>
              <w:pStyle w:val="Bng"/>
              <w:jc w:val="center"/>
              <w:rPr>
                <w:b/>
                <w:bCs/>
                <w:szCs w:val="26"/>
              </w:rPr>
            </w:pPr>
            <w:r w:rsidRPr="00654136">
              <w:rPr>
                <w:b/>
                <w:bCs/>
                <w:szCs w:val="26"/>
              </w:rPr>
              <w:t>Constraint</w:t>
            </w:r>
          </w:p>
        </w:tc>
      </w:tr>
      <w:tr w:rsidR="00087109" w:rsidRPr="00654136" w14:paraId="380F212E" w14:textId="77777777" w:rsidTr="00FD0455">
        <w:tc>
          <w:tcPr>
            <w:tcW w:w="2171" w:type="dxa"/>
          </w:tcPr>
          <w:p w14:paraId="15FF5DB7" w14:textId="77777777" w:rsidR="00087109" w:rsidRPr="00654136" w:rsidRDefault="00087109" w:rsidP="00FD0455">
            <w:pPr>
              <w:pStyle w:val="Bng"/>
              <w:rPr>
                <w:szCs w:val="26"/>
              </w:rPr>
            </w:pPr>
            <w:r w:rsidRPr="00654136">
              <w:rPr>
                <w:szCs w:val="26"/>
              </w:rPr>
              <w:t>Id</w:t>
            </w:r>
          </w:p>
        </w:tc>
        <w:tc>
          <w:tcPr>
            <w:tcW w:w="2216" w:type="dxa"/>
          </w:tcPr>
          <w:p w14:paraId="00BAF0D4" w14:textId="77777777" w:rsidR="00087109" w:rsidRPr="00654136" w:rsidRDefault="00087109" w:rsidP="00FD0455">
            <w:pPr>
              <w:pStyle w:val="Bng"/>
              <w:rPr>
                <w:szCs w:val="26"/>
              </w:rPr>
            </w:pPr>
            <w:r w:rsidRPr="00654136">
              <w:rPr>
                <w:szCs w:val="26"/>
              </w:rPr>
              <w:t>Bigint(20)</w:t>
            </w:r>
          </w:p>
        </w:tc>
        <w:tc>
          <w:tcPr>
            <w:tcW w:w="2200" w:type="dxa"/>
          </w:tcPr>
          <w:p w14:paraId="1EB5A319" w14:textId="77777777" w:rsidR="00087109" w:rsidRPr="00654136" w:rsidRDefault="00087109" w:rsidP="00FD0455">
            <w:pPr>
              <w:pStyle w:val="Bng"/>
              <w:rPr>
                <w:szCs w:val="26"/>
              </w:rPr>
            </w:pPr>
            <w:r w:rsidRPr="00654136">
              <w:rPr>
                <w:szCs w:val="26"/>
              </w:rPr>
              <w:t>Id danh mục</w:t>
            </w:r>
          </w:p>
        </w:tc>
        <w:tc>
          <w:tcPr>
            <w:tcW w:w="2193" w:type="dxa"/>
          </w:tcPr>
          <w:p w14:paraId="393EC4C2" w14:textId="77777777" w:rsidR="00087109" w:rsidRPr="00654136" w:rsidRDefault="00087109" w:rsidP="00FD0455">
            <w:pPr>
              <w:pStyle w:val="Bng"/>
              <w:rPr>
                <w:szCs w:val="26"/>
              </w:rPr>
            </w:pPr>
            <w:r w:rsidRPr="00654136">
              <w:rPr>
                <w:szCs w:val="26"/>
              </w:rPr>
              <w:t>Primary Key, Indentity</w:t>
            </w:r>
          </w:p>
        </w:tc>
      </w:tr>
      <w:tr w:rsidR="00087109" w:rsidRPr="00654136" w14:paraId="2B0EC91A" w14:textId="77777777" w:rsidTr="00FD0455">
        <w:tc>
          <w:tcPr>
            <w:tcW w:w="2171" w:type="dxa"/>
          </w:tcPr>
          <w:p w14:paraId="3778A3A6" w14:textId="77777777" w:rsidR="00087109" w:rsidRPr="00654136" w:rsidRDefault="00087109" w:rsidP="00FD0455">
            <w:pPr>
              <w:pStyle w:val="Bng"/>
              <w:rPr>
                <w:szCs w:val="26"/>
              </w:rPr>
            </w:pPr>
            <w:r w:rsidRPr="00654136">
              <w:rPr>
                <w:szCs w:val="26"/>
              </w:rPr>
              <w:t>Name</w:t>
            </w:r>
          </w:p>
        </w:tc>
        <w:tc>
          <w:tcPr>
            <w:tcW w:w="2216" w:type="dxa"/>
          </w:tcPr>
          <w:p w14:paraId="2A2AEB27" w14:textId="77777777" w:rsidR="00087109" w:rsidRPr="00654136" w:rsidRDefault="00087109" w:rsidP="00FD0455">
            <w:pPr>
              <w:pStyle w:val="Bng"/>
              <w:rPr>
                <w:szCs w:val="26"/>
              </w:rPr>
            </w:pPr>
            <w:r w:rsidRPr="00654136">
              <w:rPr>
                <w:szCs w:val="26"/>
              </w:rPr>
              <w:t>Varchar(255)</w:t>
            </w:r>
          </w:p>
        </w:tc>
        <w:tc>
          <w:tcPr>
            <w:tcW w:w="2200" w:type="dxa"/>
          </w:tcPr>
          <w:p w14:paraId="4B8BF475" w14:textId="77777777" w:rsidR="00087109" w:rsidRPr="00654136" w:rsidRDefault="00087109" w:rsidP="00FD0455">
            <w:pPr>
              <w:pStyle w:val="Bng"/>
              <w:rPr>
                <w:szCs w:val="26"/>
              </w:rPr>
            </w:pPr>
            <w:r w:rsidRPr="00654136">
              <w:rPr>
                <w:szCs w:val="26"/>
              </w:rPr>
              <w:t>Tên danh mục</w:t>
            </w:r>
          </w:p>
        </w:tc>
        <w:tc>
          <w:tcPr>
            <w:tcW w:w="2193" w:type="dxa"/>
          </w:tcPr>
          <w:p w14:paraId="532E1CAC" w14:textId="77777777" w:rsidR="00087109" w:rsidRPr="00654136" w:rsidRDefault="00087109" w:rsidP="00FD0455">
            <w:pPr>
              <w:pStyle w:val="Bng"/>
              <w:rPr>
                <w:szCs w:val="26"/>
              </w:rPr>
            </w:pPr>
            <w:r w:rsidRPr="00654136">
              <w:rPr>
                <w:szCs w:val="26"/>
              </w:rPr>
              <w:t>Not null</w:t>
            </w:r>
          </w:p>
        </w:tc>
      </w:tr>
      <w:tr w:rsidR="00087109" w:rsidRPr="00654136" w14:paraId="3EE5A8CD" w14:textId="77777777" w:rsidTr="00FD0455">
        <w:tc>
          <w:tcPr>
            <w:tcW w:w="2171" w:type="dxa"/>
            <w:vAlign w:val="center"/>
          </w:tcPr>
          <w:p w14:paraId="7145C362" w14:textId="77777777" w:rsidR="00087109" w:rsidRPr="00654136" w:rsidRDefault="00087109" w:rsidP="00FD0455">
            <w:pPr>
              <w:pStyle w:val="Bng"/>
              <w:rPr>
                <w:szCs w:val="26"/>
              </w:rPr>
            </w:pPr>
            <w:r w:rsidRPr="00654136">
              <w:rPr>
                <w:szCs w:val="26"/>
                <w:lang w:val="fr-FR"/>
              </w:rPr>
              <w:t>Created_at</w:t>
            </w:r>
          </w:p>
        </w:tc>
        <w:tc>
          <w:tcPr>
            <w:tcW w:w="2216" w:type="dxa"/>
          </w:tcPr>
          <w:p w14:paraId="1C6577BF" w14:textId="77777777" w:rsidR="00087109" w:rsidRPr="00654136" w:rsidRDefault="00087109" w:rsidP="00FD0455">
            <w:pPr>
              <w:pStyle w:val="Bng"/>
              <w:rPr>
                <w:szCs w:val="26"/>
              </w:rPr>
            </w:pPr>
            <w:r w:rsidRPr="00654136">
              <w:rPr>
                <w:szCs w:val="26"/>
              </w:rPr>
              <w:t>Timestamp</w:t>
            </w:r>
          </w:p>
        </w:tc>
        <w:tc>
          <w:tcPr>
            <w:tcW w:w="2200" w:type="dxa"/>
            <w:vAlign w:val="center"/>
          </w:tcPr>
          <w:p w14:paraId="7BAF98A6" w14:textId="77777777" w:rsidR="00087109" w:rsidRPr="00654136" w:rsidRDefault="00087109" w:rsidP="00FD0455">
            <w:pPr>
              <w:pStyle w:val="Bng"/>
              <w:rPr>
                <w:szCs w:val="26"/>
              </w:rPr>
            </w:pPr>
            <w:r w:rsidRPr="00654136">
              <w:rPr>
                <w:szCs w:val="26"/>
              </w:rPr>
              <w:t>Ngày tạo</w:t>
            </w:r>
          </w:p>
        </w:tc>
        <w:tc>
          <w:tcPr>
            <w:tcW w:w="2193" w:type="dxa"/>
            <w:vAlign w:val="center"/>
          </w:tcPr>
          <w:p w14:paraId="1A801656" w14:textId="77777777" w:rsidR="00087109" w:rsidRPr="00654136" w:rsidRDefault="00087109" w:rsidP="00FD0455">
            <w:pPr>
              <w:pStyle w:val="Bng"/>
              <w:rPr>
                <w:szCs w:val="26"/>
              </w:rPr>
            </w:pPr>
          </w:p>
        </w:tc>
      </w:tr>
      <w:tr w:rsidR="00087109" w:rsidRPr="00654136" w14:paraId="493BCE46" w14:textId="77777777" w:rsidTr="00FD0455">
        <w:tc>
          <w:tcPr>
            <w:tcW w:w="2171" w:type="dxa"/>
            <w:vAlign w:val="center"/>
          </w:tcPr>
          <w:p w14:paraId="0B8985DC" w14:textId="77777777" w:rsidR="00087109" w:rsidRPr="00654136" w:rsidRDefault="00087109" w:rsidP="00FD0455">
            <w:pPr>
              <w:pStyle w:val="Bng"/>
              <w:rPr>
                <w:szCs w:val="26"/>
                <w:lang w:val="fr-FR"/>
              </w:rPr>
            </w:pPr>
            <w:r w:rsidRPr="00654136">
              <w:rPr>
                <w:szCs w:val="26"/>
                <w:lang w:val="fr-FR"/>
              </w:rPr>
              <w:t>Updated_at</w:t>
            </w:r>
          </w:p>
        </w:tc>
        <w:tc>
          <w:tcPr>
            <w:tcW w:w="2216" w:type="dxa"/>
          </w:tcPr>
          <w:p w14:paraId="35E1040B" w14:textId="77777777" w:rsidR="00087109" w:rsidRPr="00654136" w:rsidRDefault="00087109" w:rsidP="00FD0455">
            <w:pPr>
              <w:pStyle w:val="Bng"/>
              <w:rPr>
                <w:szCs w:val="26"/>
              </w:rPr>
            </w:pPr>
            <w:r w:rsidRPr="00654136">
              <w:rPr>
                <w:szCs w:val="26"/>
              </w:rPr>
              <w:t>Timestamp</w:t>
            </w:r>
          </w:p>
        </w:tc>
        <w:tc>
          <w:tcPr>
            <w:tcW w:w="2200" w:type="dxa"/>
            <w:vAlign w:val="center"/>
          </w:tcPr>
          <w:p w14:paraId="1464D98A" w14:textId="77777777" w:rsidR="00087109" w:rsidRPr="00654136" w:rsidRDefault="00087109" w:rsidP="00FD0455">
            <w:pPr>
              <w:pStyle w:val="Bng"/>
              <w:rPr>
                <w:szCs w:val="26"/>
              </w:rPr>
            </w:pPr>
            <w:r w:rsidRPr="00654136">
              <w:rPr>
                <w:szCs w:val="26"/>
              </w:rPr>
              <w:t>Ngày cập nhật</w:t>
            </w:r>
          </w:p>
        </w:tc>
        <w:tc>
          <w:tcPr>
            <w:tcW w:w="2193" w:type="dxa"/>
            <w:vAlign w:val="center"/>
          </w:tcPr>
          <w:p w14:paraId="7BFA37CE" w14:textId="77777777" w:rsidR="00087109" w:rsidRPr="00654136" w:rsidRDefault="00087109" w:rsidP="00FD0455">
            <w:pPr>
              <w:pStyle w:val="Bng"/>
              <w:rPr>
                <w:szCs w:val="26"/>
              </w:rPr>
            </w:pPr>
          </w:p>
        </w:tc>
      </w:tr>
    </w:tbl>
    <w:p w14:paraId="166537C3" w14:textId="77777777" w:rsidR="00087109" w:rsidRPr="00654136" w:rsidRDefault="00087109" w:rsidP="00282F96">
      <w:pPr>
        <w:pStyle w:val="noNomal"/>
        <w:numPr>
          <w:ilvl w:val="0"/>
          <w:numId w:val="21"/>
        </w:numPr>
        <w:rPr>
          <w:rFonts w:cs="Times New Roman"/>
          <w:szCs w:val="26"/>
          <w:lang w:val="fr-FR"/>
        </w:rPr>
      </w:pPr>
      <w:r w:rsidRPr="00654136">
        <w:rPr>
          <w:rFonts w:cs="Times New Roman"/>
          <w:szCs w:val="26"/>
          <w:lang w:val="fr-FR"/>
        </w:rPr>
        <w:t>Bảng Foods (món ăn)</w:t>
      </w:r>
    </w:p>
    <w:p w14:paraId="4418EFA2" w14:textId="45547581" w:rsidR="00087109" w:rsidRPr="00654136" w:rsidRDefault="00087109" w:rsidP="00087109">
      <w:pPr>
        <w:pStyle w:val="Caption"/>
        <w:keepNext/>
        <w:rPr>
          <w:rFonts w:cs="Times New Roman"/>
          <w:color w:val="FF0000"/>
          <w:sz w:val="26"/>
          <w:szCs w:val="26"/>
        </w:rPr>
      </w:pPr>
      <w:bookmarkStart w:id="23" w:name="_Toc155019268"/>
      <w:r w:rsidRPr="00654136">
        <w:rPr>
          <w:rFonts w:cs="Times New Roman"/>
          <w:color w:val="FF0000"/>
          <w:sz w:val="26"/>
          <w:szCs w:val="26"/>
        </w:rPr>
        <w:t>Bảng món ăn</w:t>
      </w:r>
      <w:bookmarkEnd w:id="23"/>
    </w:p>
    <w:tbl>
      <w:tblPr>
        <w:tblStyle w:val="TableGrid"/>
        <w:tblW w:w="0" w:type="auto"/>
        <w:tblLook w:val="04A0" w:firstRow="1" w:lastRow="0" w:firstColumn="1" w:lastColumn="0" w:noHBand="0" w:noVBand="1"/>
      </w:tblPr>
      <w:tblGrid>
        <w:gridCol w:w="2171"/>
        <w:gridCol w:w="2216"/>
        <w:gridCol w:w="2200"/>
        <w:gridCol w:w="2193"/>
      </w:tblGrid>
      <w:tr w:rsidR="00087109" w:rsidRPr="00654136" w14:paraId="60AE999B" w14:textId="77777777" w:rsidTr="00FD0455">
        <w:tc>
          <w:tcPr>
            <w:tcW w:w="2171" w:type="dxa"/>
            <w:shd w:val="clear" w:color="auto" w:fill="8DB3E2" w:themeFill="text2" w:themeFillTint="66"/>
          </w:tcPr>
          <w:p w14:paraId="0BADF1BF" w14:textId="77777777" w:rsidR="00087109" w:rsidRPr="00654136" w:rsidRDefault="00087109" w:rsidP="00FD0455">
            <w:pPr>
              <w:pStyle w:val="Bng"/>
              <w:jc w:val="center"/>
              <w:rPr>
                <w:b/>
                <w:bCs/>
                <w:szCs w:val="26"/>
              </w:rPr>
            </w:pPr>
            <w:r w:rsidRPr="00654136">
              <w:rPr>
                <w:b/>
                <w:bCs/>
                <w:szCs w:val="26"/>
              </w:rPr>
              <w:t>Column Name</w:t>
            </w:r>
          </w:p>
        </w:tc>
        <w:tc>
          <w:tcPr>
            <w:tcW w:w="2216" w:type="dxa"/>
            <w:shd w:val="clear" w:color="auto" w:fill="8DB3E2" w:themeFill="text2" w:themeFillTint="66"/>
          </w:tcPr>
          <w:p w14:paraId="2B1FE256" w14:textId="77777777" w:rsidR="00087109" w:rsidRPr="00654136" w:rsidRDefault="00087109" w:rsidP="00FD0455">
            <w:pPr>
              <w:pStyle w:val="Bng"/>
              <w:jc w:val="center"/>
              <w:rPr>
                <w:b/>
                <w:bCs/>
                <w:szCs w:val="26"/>
              </w:rPr>
            </w:pPr>
            <w:r w:rsidRPr="00654136">
              <w:rPr>
                <w:b/>
                <w:bCs/>
                <w:szCs w:val="26"/>
              </w:rPr>
              <w:t>Data Type</w:t>
            </w:r>
          </w:p>
        </w:tc>
        <w:tc>
          <w:tcPr>
            <w:tcW w:w="2200" w:type="dxa"/>
            <w:shd w:val="clear" w:color="auto" w:fill="8DB3E2" w:themeFill="text2" w:themeFillTint="66"/>
          </w:tcPr>
          <w:p w14:paraId="013ACEB2" w14:textId="77777777" w:rsidR="00087109" w:rsidRPr="00654136" w:rsidRDefault="00087109" w:rsidP="00FD0455">
            <w:pPr>
              <w:pStyle w:val="Bng"/>
              <w:jc w:val="center"/>
              <w:rPr>
                <w:b/>
                <w:bCs/>
                <w:szCs w:val="26"/>
              </w:rPr>
            </w:pPr>
            <w:r w:rsidRPr="00654136">
              <w:rPr>
                <w:b/>
                <w:bCs/>
                <w:szCs w:val="26"/>
              </w:rPr>
              <w:t>Description</w:t>
            </w:r>
          </w:p>
        </w:tc>
        <w:tc>
          <w:tcPr>
            <w:tcW w:w="2193" w:type="dxa"/>
            <w:shd w:val="clear" w:color="auto" w:fill="8DB3E2" w:themeFill="text2" w:themeFillTint="66"/>
          </w:tcPr>
          <w:p w14:paraId="481820C9" w14:textId="77777777" w:rsidR="00087109" w:rsidRPr="00654136" w:rsidRDefault="00087109" w:rsidP="00FD0455">
            <w:pPr>
              <w:pStyle w:val="Bng"/>
              <w:jc w:val="center"/>
              <w:rPr>
                <w:b/>
                <w:bCs/>
                <w:szCs w:val="26"/>
              </w:rPr>
            </w:pPr>
            <w:r w:rsidRPr="00654136">
              <w:rPr>
                <w:b/>
                <w:bCs/>
                <w:szCs w:val="26"/>
              </w:rPr>
              <w:t>Constraint</w:t>
            </w:r>
          </w:p>
        </w:tc>
      </w:tr>
      <w:tr w:rsidR="00087109" w:rsidRPr="00654136" w14:paraId="22E85D59" w14:textId="77777777" w:rsidTr="00FD0455">
        <w:tc>
          <w:tcPr>
            <w:tcW w:w="2171" w:type="dxa"/>
          </w:tcPr>
          <w:p w14:paraId="2547CBC4" w14:textId="77777777" w:rsidR="00087109" w:rsidRPr="00654136" w:rsidRDefault="00087109" w:rsidP="00FD0455">
            <w:pPr>
              <w:pStyle w:val="Bng"/>
              <w:rPr>
                <w:szCs w:val="26"/>
              </w:rPr>
            </w:pPr>
            <w:r w:rsidRPr="00654136">
              <w:rPr>
                <w:szCs w:val="26"/>
              </w:rPr>
              <w:t>Id</w:t>
            </w:r>
          </w:p>
        </w:tc>
        <w:tc>
          <w:tcPr>
            <w:tcW w:w="2216" w:type="dxa"/>
          </w:tcPr>
          <w:p w14:paraId="4E60ECBA" w14:textId="77777777" w:rsidR="00087109" w:rsidRPr="00654136" w:rsidRDefault="00087109" w:rsidP="00FD0455">
            <w:pPr>
              <w:pStyle w:val="Bng"/>
              <w:rPr>
                <w:szCs w:val="26"/>
              </w:rPr>
            </w:pPr>
            <w:r w:rsidRPr="00654136">
              <w:rPr>
                <w:szCs w:val="26"/>
              </w:rPr>
              <w:t>Bigint(20)</w:t>
            </w:r>
          </w:p>
        </w:tc>
        <w:tc>
          <w:tcPr>
            <w:tcW w:w="2200" w:type="dxa"/>
          </w:tcPr>
          <w:p w14:paraId="77668331" w14:textId="77777777" w:rsidR="00087109" w:rsidRPr="00654136" w:rsidRDefault="00087109" w:rsidP="00FD0455">
            <w:pPr>
              <w:pStyle w:val="Bng"/>
              <w:rPr>
                <w:szCs w:val="26"/>
              </w:rPr>
            </w:pPr>
            <w:r w:rsidRPr="00654136">
              <w:rPr>
                <w:szCs w:val="26"/>
              </w:rPr>
              <w:t>Id món ăn</w:t>
            </w:r>
          </w:p>
        </w:tc>
        <w:tc>
          <w:tcPr>
            <w:tcW w:w="2193" w:type="dxa"/>
          </w:tcPr>
          <w:p w14:paraId="32C3F706" w14:textId="77777777" w:rsidR="00087109" w:rsidRPr="00654136" w:rsidRDefault="00087109" w:rsidP="00FD0455">
            <w:pPr>
              <w:pStyle w:val="Bng"/>
              <w:rPr>
                <w:szCs w:val="26"/>
              </w:rPr>
            </w:pPr>
            <w:r w:rsidRPr="00654136">
              <w:rPr>
                <w:szCs w:val="26"/>
              </w:rPr>
              <w:t>Primary Key, Indentity</w:t>
            </w:r>
          </w:p>
        </w:tc>
      </w:tr>
      <w:tr w:rsidR="00087109" w:rsidRPr="00654136" w14:paraId="4D2405AF" w14:textId="77777777" w:rsidTr="00FD0455">
        <w:tc>
          <w:tcPr>
            <w:tcW w:w="2171" w:type="dxa"/>
          </w:tcPr>
          <w:p w14:paraId="4751F3B3" w14:textId="77777777" w:rsidR="00087109" w:rsidRPr="00654136" w:rsidRDefault="00087109" w:rsidP="00FD0455">
            <w:pPr>
              <w:pStyle w:val="Bng"/>
              <w:rPr>
                <w:szCs w:val="26"/>
              </w:rPr>
            </w:pPr>
            <w:r w:rsidRPr="00654136">
              <w:rPr>
                <w:szCs w:val="26"/>
                <w:lang w:val="fr-FR"/>
              </w:rPr>
              <w:t>Name</w:t>
            </w:r>
          </w:p>
        </w:tc>
        <w:tc>
          <w:tcPr>
            <w:tcW w:w="2216" w:type="dxa"/>
          </w:tcPr>
          <w:p w14:paraId="2DFF0819" w14:textId="77777777" w:rsidR="00087109" w:rsidRPr="00654136" w:rsidRDefault="00087109" w:rsidP="00FD0455">
            <w:pPr>
              <w:pStyle w:val="Bng"/>
              <w:rPr>
                <w:szCs w:val="26"/>
              </w:rPr>
            </w:pPr>
            <w:r w:rsidRPr="00654136">
              <w:rPr>
                <w:szCs w:val="26"/>
              </w:rPr>
              <w:t>Varchar(255)</w:t>
            </w:r>
          </w:p>
        </w:tc>
        <w:tc>
          <w:tcPr>
            <w:tcW w:w="2200" w:type="dxa"/>
          </w:tcPr>
          <w:p w14:paraId="2BE67A67" w14:textId="77777777" w:rsidR="00087109" w:rsidRPr="00654136" w:rsidRDefault="00087109" w:rsidP="00FD0455">
            <w:pPr>
              <w:pStyle w:val="Bng"/>
              <w:rPr>
                <w:szCs w:val="26"/>
              </w:rPr>
            </w:pPr>
            <w:r w:rsidRPr="00654136">
              <w:rPr>
                <w:szCs w:val="26"/>
              </w:rPr>
              <w:t>Tên món ăn</w:t>
            </w:r>
          </w:p>
        </w:tc>
        <w:tc>
          <w:tcPr>
            <w:tcW w:w="2193" w:type="dxa"/>
          </w:tcPr>
          <w:p w14:paraId="43F29AA8" w14:textId="77777777" w:rsidR="00087109" w:rsidRPr="00654136" w:rsidRDefault="00087109" w:rsidP="00FD0455">
            <w:pPr>
              <w:pStyle w:val="Bng"/>
              <w:rPr>
                <w:szCs w:val="26"/>
              </w:rPr>
            </w:pPr>
            <w:r w:rsidRPr="00654136">
              <w:rPr>
                <w:szCs w:val="26"/>
              </w:rPr>
              <w:t>Not null</w:t>
            </w:r>
          </w:p>
        </w:tc>
      </w:tr>
      <w:tr w:rsidR="00087109" w:rsidRPr="00654136" w14:paraId="554DD074" w14:textId="77777777" w:rsidTr="00FD0455">
        <w:tc>
          <w:tcPr>
            <w:tcW w:w="2171" w:type="dxa"/>
          </w:tcPr>
          <w:p w14:paraId="79FADE91" w14:textId="77777777" w:rsidR="00087109" w:rsidRPr="00654136" w:rsidRDefault="00087109" w:rsidP="00FD0455">
            <w:pPr>
              <w:pStyle w:val="Bng"/>
              <w:rPr>
                <w:szCs w:val="26"/>
              </w:rPr>
            </w:pPr>
            <w:r w:rsidRPr="00654136">
              <w:rPr>
                <w:szCs w:val="26"/>
                <w:lang w:val="fr-FR"/>
              </w:rPr>
              <w:t>Price</w:t>
            </w:r>
          </w:p>
        </w:tc>
        <w:tc>
          <w:tcPr>
            <w:tcW w:w="2216" w:type="dxa"/>
          </w:tcPr>
          <w:p w14:paraId="28395245" w14:textId="77777777" w:rsidR="00087109" w:rsidRPr="00654136" w:rsidRDefault="00087109" w:rsidP="00FD0455">
            <w:pPr>
              <w:pStyle w:val="Bng"/>
              <w:rPr>
                <w:szCs w:val="26"/>
              </w:rPr>
            </w:pPr>
            <w:r w:rsidRPr="00654136">
              <w:rPr>
                <w:szCs w:val="26"/>
              </w:rPr>
              <w:t>Decimal(8,2)</w:t>
            </w:r>
          </w:p>
        </w:tc>
        <w:tc>
          <w:tcPr>
            <w:tcW w:w="2200" w:type="dxa"/>
          </w:tcPr>
          <w:p w14:paraId="3A15E2A1" w14:textId="77777777" w:rsidR="00087109" w:rsidRPr="00654136" w:rsidRDefault="00087109" w:rsidP="00FD0455">
            <w:pPr>
              <w:pStyle w:val="Bng"/>
              <w:rPr>
                <w:szCs w:val="26"/>
              </w:rPr>
            </w:pPr>
            <w:r w:rsidRPr="00654136">
              <w:rPr>
                <w:szCs w:val="26"/>
              </w:rPr>
              <w:t>Giá món ăn</w:t>
            </w:r>
          </w:p>
        </w:tc>
        <w:tc>
          <w:tcPr>
            <w:tcW w:w="2193" w:type="dxa"/>
          </w:tcPr>
          <w:p w14:paraId="74A411DA" w14:textId="77777777" w:rsidR="00087109" w:rsidRPr="00654136" w:rsidRDefault="00087109" w:rsidP="00FD0455">
            <w:pPr>
              <w:pStyle w:val="Bng"/>
              <w:rPr>
                <w:szCs w:val="26"/>
              </w:rPr>
            </w:pPr>
            <w:r w:rsidRPr="00654136">
              <w:rPr>
                <w:szCs w:val="26"/>
              </w:rPr>
              <w:t>Not null</w:t>
            </w:r>
          </w:p>
        </w:tc>
      </w:tr>
      <w:tr w:rsidR="00087109" w:rsidRPr="00654136" w14:paraId="08F556B9" w14:textId="77777777" w:rsidTr="00FD0455">
        <w:tc>
          <w:tcPr>
            <w:tcW w:w="2171" w:type="dxa"/>
          </w:tcPr>
          <w:p w14:paraId="2542E083" w14:textId="77777777" w:rsidR="00087109" w:rsidRPr="00654136" w:rsidRDefault="00087109" w:rsidP="00FD0455">
            <w:pPr>
              <w:pStyle w:val="Bng"/>
              <w:rPr>
                <w:szCs w:val="26"/>
                <w:lang w:val="fr-FR"/>
              </w:rPr>
            </w:pPr>
            <w:r w:rsidRPr="00654136">
              <w:rPr>
                <w:szCs w:val="26"/>
                <w:lang w:val="fr-FR"/>
              </w:rPr>
              <w:t>Image</w:t>
            </w:r>
          </w:p>
        </w:tc>
        <w:tc>
          <w:tcPr>
            <w:tcW w:w="2216" w:type="dxa"/>
          </w:tcPr>
          <w:p w14:paraId="11ABCA6C" w14:textId="77777777" w:rsidR="00087109" w:rsidRPr="00654136" w:rsidRDefault="00087109" w:rsidP="00FD0455">
            <w:pPr>
              <w:pStyle w:val="Bng"/>
              <w:rPr>
                <w:szCs w:val="26"/>
              </w:rPr>
            </w:pPr>
            <w:r w:rsidRPr="00654136">
              <w:rPr>
                <w:szCs w:val="26"/>
              </w:rPr>
              <w:t>Varchar(255)</w:t>
            </w:r>
          </w:p>
        </w:tc>
        <w:tc>
          <w:tcPr>
            <w:tcW w:w="2200" w:type="dxa"/>
          </w:tcPr>
          <w:p w14:paraId="068159FE" w14:textId="77777777" w:rsidR="00087109" w:rsidRPr="00654136" w:rsidRDefault="00087109" w:rsidP="00FD0455">
            <w:pPr>
              <w:pStyle w:val="Bng"/>
              <w:rPr>
                <w:szCs w:val="26"/>
              </w:rPr>
            </w:pPr>
            <w:r w:rsidRPr="00654136">
              <w:rPr>
                <w:szCs w:val="26"/>
              </w:rPr>
              <w:t>Hình ảnh món ăn</w:t>
            </w:r>
          </w:p>
        </w:tc>
        <w:tc>
          <w:tcPr>
            <w:tcW w:w="2193" w:type="dxa"/>
          </w:tcPr>
          <w:p w14:paraId="2B662710" w14:textId="77777777" w:rsidR="00087109" w:rsidRPr="00654136" w:rsidRDefault="00087109" w:rsidP="00FD0455">
            <w:pPr>
              <w:pStyle w:val="Bng"/>
              <w:rPr>
                <w:szCs w:val="26"/>
              </w:rPr>
            </w:pPr>
          </w:p>
        </w:tc>
      </w:tr>
      <w:tr w:rsidR="00087109" w:rsidRPr="00654136" w14:paraId="0D22D080" w14:textId="77777777" w:rsidTr="00FD0455">
        <w:tc>
          <w:tcPr>
            <w:tcW w:w="2171" w:type="dxa"/>
          </w:tcPr>
          <w:p w14:paraId="470CBCBE" w14:textId="77777777" w:rsidR="00087109" w:rsidRPr="00654136" w:rsidRDefault="00087109" w:rsidP="00FD0455">
            <w:pPr>
              <w:pStyle w:val="Bng"/>
              <w:rPr>
                <w:szCs w:val="26"/>
                <w:lang w:val="fr-FR"/>
              </w:rPr>
            </w:pPr>
            <w:r w:rsidRPr="00654136">
              <w:rPr>
                <w:szCs w:val="26"/>
                <w:lang w:val="fr-FR"/>
              </w:rPr>
              <w:t>CategoryId</w:t>
            </w:r>
          </w:p>
        </w:tc>
        <w:tc>
          <w:tcPr>
            <w:tcW w:w="2216" w:type="dxa"/>
          </w:tcPr>
          <w:p w14:paraId="4EB18E14" w14:textId="77777777" w:rsidR="00087109" w:rsidRPr="00654136" w:rsidRDefault="00087109" w:rsidP="00FD0455">
            <w:pPr>
              <w:pStyle w:val="Bng"/>
              <w:rPr>
                <w:szCs w:val="26"/>
              </w:rPr>
            </w:pPr>
            <w:r w:rsidRPr="00654136">
              <w:rPr>
                <w:szCs w:val="26"/>
              </w:rPr>
              <w:t>Int(11)</w:t>
            </w:r>
          </w:p>
        </w:tc>
        <w:tc>
          <w:tcPr>
            <w:tcW w:w="2200" w:type="dxa"/>
          </w:tcPr>
          <w:p w14:paraId="0CA472EE" w14:textId="77777777" w:rsidR="00087109" w:rsidRPr="00654136" w:rsidRDefault="00087109" w:rsidP="00FD0455">
            <w:pPr>
              <w:pStyle w:val="Bng"/>
              <w:rPr>
                <w:szCs w:val="26"/>
              </w:rPr>
            </w:pPr>
            <w:r w:rsidRPr="00654136">
              <w:rPr>
                <w:szCs w:val="26"/>
              </w:rPr>
              <w:t>Mã danh mục món ăn</w:t>
            </w:r>
          </w:p>
        </w:tc>
        <w:tc>
          <w:tcPr>
            <w:tcW w:w="2193" w:type="dxa"/>
          </w:tcPr>
          <w:p w14:paraId="1BD9C9E3" w14:textId="77777777" w:rsidR="00087109" w:rsidRPr="00654136" w:rsidRDefault="00087109" w:rsidP="00FD0455">
            <w:pPr>
              <w:pStyle w:val="Bng"/>
              <w:rPr>
                <w:szCs w:val="26"/>
              </w:rPr>
            </w:pPr>
          </w:p>
        </w:tc>
      </w:tr>
      <w:tr w:rsidR="00087109" w:rsidRPr="00654136" w14:paraId="765612B2" w14:textId="77777777" w:rsidTr="00FD0455">
        <w:tc>
          <w:tcPr>
            <w:tcW w:w="2171" w:type="dxa"/>
            <w:vAlign w:val="center"/>
          </w:tcPr>
          <w:p w14:paraId="0BA57979" w14:textId="77777777" w:rsidR="00087109" w:rsidRPr="00654136" w:rsidRDefault="00087109" w:rsidP="00FD0455">
            <w:pPr>
              <w:pStyle w:val="Bng"/>
              <w:rPr>
                <w:szCs w:val="26"/>
                <w:lang w:val="fr-FR"/>
              </w:rPr>
            </w:pPr>
            <w:r w:rsidRPr="00654136">
              <w:rPr>
                <w:szCs w:val="26"/>
                <w:lang w:val="fr-FR"/>
              </w:rPr>
              <w:t>Created_at</w:t>
            </w:r>
          </w:p>
        </w:tc>
        <w:tc>
          <w:tcPr>
            <w:tcW w:w="2216" w:type="dxa"/>
          </w:tcPr>
          <w:p w14:paraId="6631C88F" w14:textId="77777777" w:rsidR="00087109" w:rsidRPr="00654136" w:rsidRDefault="00087109" w:rsidP="00FD0455">
            <w:pPr>
              <w:pStyle w:val="Bng"/>
              <w:rPr>
                <w:szCs w:val="26"/>
              </w:rPr>
            </w:pPr>
            <w:r w:rsidRPr="00654136">
              <w:rPr>
                <w:szCs w:val="26"/>
              </w:rPr>
              <w:t>Timestamp</w:t>
            </w:r>
          </w:p>
        </w:tc>
        <w:tc>
          <w:tcPr>
            <w:tcW w:w="2200" w:type="dxa"/>
            <w:vAlign w:val="center"/>
          </w:tcPr>
          <w:p w14:paraId="1EE7F93B" w14:textId="77777777" w:rsidR="00087109" w:rsidRPr="00654136" w:rsidRDefault="00087109" w:rsidP="00FD0455">
            <w:pPr>
              <w:pStyle w:val="Bng"/>
              <w:rPr>
                <w:szCs w:val="26"/>
              </w:rPr>
            </w:pPr>
            <w:r w:rsidRPr="00654136">
              <w:rPr>
                <w:szCs w:val="26"/>
              </w:rPr>
              <w:t>Ngày tạo</w:t>
            </w:r>
          </w:p>
        </w:tc>
        <w:tc>
          <w:tcPr>
            <w:tcW w:w="2193" w:type="dxa"/>
            <w:vAlign w:val="center"/>
          </w:tcPr>
          <w:p w14:paraId="445119C2" w14:textId="77777777" w:rsidR="00087109" w:rsidRPr="00654136" w:rsidRDefault="00087109" w:rsidP="00FD0455">
            <w:pPr>
              <w:pStyle w:val="Bng"/>
              <w:rPr>
                <w:szCs w:val="26"/>
              </w:rPr>
            </w:pPr>
          </w:p>
        </w:tc>
      </w:tr>
      <w:tr w:rsidR="00087109" w:rsidRPr="00654136" w14:paraId="2D45EBB2" w14:textId="77777777" w:rsidTr="00FD0455">
        <w:tc>
          <w:tcPr>
            <w:tcW w:w="2171" w:type="dxa"/>
            <w:vAlign w:val="center"/>
          </w:tcPr>
          <w:p w14:paraId="5F183418" w14:textId="77777777" w:rsidR="00087109" w:rsidRPr="00654136" w:rsidRDefault="00087109" w:rsidP="00FD0455">
            <w:pPr>
              <w:pStyle w:val="Bng"/>
              <w:rPr>
                <w:szCs w:val="26"/>
                <w:lang w:val="fr-FR"/>
              </w:rPr>
            </w:pPr>
            <w:r w:rsidRPr="00654136">
              <w:rPr>
                <w:szCs w:val="26"/>
                <w:lang w:val="fr-FR"/>
              </w:rPr>
              <w:t>Updated_at</w:t>
            </w:r>
          </w:p>
        </w:tc>
        <w:tc>
          <w:tcPr>
            <w:tcW w:w="2216" w:type="dxa"/>
          </w:tcPr>
          <w:p w14:paraId="3E935941" w14:textId="77777777" w:rsidR="00087109" w:rsidRPr="00654136" w:rsidRDefault="00087109" w:rsidP="00FD0455">
            <w:pPr>
              <w:pStyle w:val="Bng"/>
              <w:rPr>
                <w:szCs w:val="26"/>
              </w:rPr>
            </w:pPr>
            <w:r w:rsidRPr="00654136">
              <w:rPr>
                <w:szCs w:val="26"/>
              </w:rPr>
              <w:t>Timestamp</w:t>
            </w:r>
          </w:p>
        </w:tc>
        <w:tc>
          <w:tcPr>
            <w:tcW w:w="2200" w:type="dxa"/>
            <w:vAlign w:val="center"/>
          </w:tcPr>
          <w:p w14:paraId="35D3F8F7" w14:textId="77777777" w:rsidR="00087109" w:rsidRPr="00654136" w:rsidRDefault="00087109" w:rsidP="00FD0455">
            <w:pPr>
              <w:pStyle w:val="Bng"/>
              <w:rPr>
                <w:szCs w:val="26"/>
              </w:rPr>
            </w:pPr>
            <w:r w:rsidRPr="00654136">
              <w:rPr>
                <w:szCs w:val="26"/>
              </w:rPr>
              <w:t>Ngày cập nhật</w:t>
            </w:r>
          </w:p>
        </w:tc>
        <w:tc>
          <w:tcPr>
            <w:tcW w:w="2193" w:type="dxa"/>
            <w:vAlign w:val="center"/>
          </w:tcPr>
          <w:p w14:paraId="2002FA38" w14:textId="77777777" w:rsidR="00087109" w:rsidRPr="00654136" w:rsidRDefault="00087109" w:rsidP="00FD0455">
            <w:pPr>
              <w:pStyle w:val="Bng"/>
              <w:rPr>
                <w:szCs w:val="26"/>
              </w:rPr>
            </w:pPr>
          </w:p>
        </w:tc>
      </w:tr>
    </w:tbl>
    <w:p w14:paraId="6E6FCBBA" w14:textId="77777777" w:rsidR="00087109" w:rsidRPr="00654136" w:rsidRDefault="00087109" w:rsidP="00282F96">
      <w:pPr>
        <w:pStyle w:val="noNomal"/>
        <w:numPr>
          <w:ilvl w:val="0"/>
          <w:numId w:val="21"/>
        </w:numPr>
        <w:rPr>
          <w:rFonts w:cs="Times New Roman"/>
          <w:szCs w:val="26"/>
          <w:lang w:val="fr-FR"/>
        </w:rPr>
      </w:pPr>
      <w:r w:rsidRPr="00654136">
        <w:rPr>
          <w:rFonts w:cs="Times New Roman"/>
          <w:szCs w:val="26"/>
          <w:lang w:val="fr-FR"/>
        </w:rPr>
        <w:t>Bảng Drinks (Thức uống)</w:t>
      </w:r>
    </w:p>
    <w:p w14:paraId="51E78406" w14:textId="1796DC87" w:rsidR="00087109" w:rsidRPr="00654136" w:rsidRDefault="00087109" w:rsidP="00087109">
      <w:pPr>
        <w:pStyle w:val="Caption"/>
        <w:keepNext/>
        <w:rPr>
          <w:rFonts w:cs="Times New Roman"/>
          <w:color w:val="FF0000"/>
          <w:sz w:val="26"/>
          <w:szCs w:val="26"/>
        </w:rPr>
      </w:pPr>
      <w:bookmarkStart w:id="24" w:name="_Toc155019269"/>
      <w:r w:rsidRPr="00654136">
        <w:rPr>
          <w:rFonts w:cs="Times New Roman"/>
          <w:color w:val="FF0000"/>
          <w:sz w:val="26"/>
          <w:szCs w:val="26"/>
        </w:rPr>
        <w:t>Bảng thức uống</w:t>
      </w:r>
      <w:bookmarkEnd w:id="24"/>
    </w:p>
    <w:tbl>
      <w:tblPr>
        <w:tblStyle w:val="TableGrid"/>
        <w:tblW w:w="0" w:type="auto"/>
        <w:tblLook w:val="04A0" w:firstRow="1" w:lastRow="0" w:firstColumn="1" w:lastColumn="0" w:noHBand="0" w:noVBand="1"/>
      </w:tblPr>
      <w:tblGrid>
        <w:gridCol w:w="2171"/>
        <w:gridCol w:w="2216"/>
        <w:gridCol w:w="2200"/>
        <w:gridCol w:w="2193"/>
      </w:tblGrid>
      <w:tr w:rsidR="00087109" w:rsidRPr="00654136" w14:paraId="109DBB74" w14:textId="77777777" w:rsidTr="00FD0455">
        <w:tc>
          <w:tcPr>
            <w:tcW w:w="2171" w:type="dxa"/>
            <w:shd w:val="clear" w:color="auto" w:fill="8DB3E2" w:themeFill="text2" w:themeFillTint="66"/>
          </w:tcPr>
          <w:p w14:paraId="39C0B1EC" w14:textId="77777777" w:rsidR="00087109" w:rsidRPr="00654136" w:rsidRDefault="00087109" w:rsidP="00FD0455">
            <w:pPr>
              <w:pStyle w:val="Bng"/>
              <w:jc w:val="center"/>
              <w:rPr>
                <w:b/>
                <w:bCs/>
                <w:szCs w:val="26"/>
              </w:rPr>
            </w:pPr>
            <w:r w:rsidRPr="00654136">
              <w:rPr>
                <w:b/>
                <w:bCs/>
                <w:szCs w:val="26"/>
              </w:rPr>
              <w:t>Column Name</w:t>
            </w:r>
          </w:p>
        </w:tc>
        <w:tc>
          <w:tcPr>
            <w:tcW w:w="2216" w:type="dxa"/>
            <w:shd w:val="clear" w:color="auto" w:fill="8DB3E2" w:themeFill="text2" w:themeFillTint="66"/>
          </w:tcPr>
          <w:p w14:paraId="3076791C" w14:textId="77777777" w:rsidR="00087109" w:rsidRPr="00654136" w:rsidRDefault="00087109" w:rsidP="00FD0455">
            <w:pPr>
              <w:pStyle w:val="Bng"/>
              <w:jc w:val="center"/>
              <w:rPr>
                <w:b/>
                <w:bCs/>
                <w:szCs w:val="26"/>
              </w:rPr>
            </w:pPr>
            <w:r w:rsidRPr="00654136">
              <w:rPr>
                <w:b/>
                <w:bCs/>
                <w:szCs w:val="26"/>
              </w:rPr>
              <w:t>Data Type</w:t>
            </w:r>
          </w:p>
        </w:tc>
        <w:tc>
          <w:tcPr>
            <w:tcW w:w="2200" w:type="dxa"/>
            <w:shd w:val="clear" w:color="auto" w:fill="8DB3E2" w:themeFill="text2" w:themeFillTint="66"/>
          </w:tcPr>
          <w:p w14:paraId="4C1100DC" w14:textId="77777777" w:rsidR="00087109" w:rsidRPr="00654136" w:rsidRDefault="00087109" w:rsidP="00FD0455">
            <w:pPr>
              <w:pStyle w:val="Bng"/>
              <w:jc w:val="center"/>
              <w:rPr>
                <w:b/>
                <w:bCs/>
                <w:szCs w:val="26"/>
              </w:rPr>
            </w:pPr>
            <w:r w:rsidRPr="00654136">
              <w:rPr>
                <w:b/>
                <w:bCs/>
                <w:szCs w:val="26"/>
              </w:rPr>
              <w:t>Description</w:t>
            </w:r>
          </w:p>
        </w:tc>
        <w:tc>
          <w:tcPr>
            <w:tcW w:w="2193" w:type="dxa"/>
            <w:shd w:val="clear" w:color="auto" w:fill="8DB3E2" w:themeFill="text2" w:themeFillTint="66"/>
          </w:tcPr>
          <w:p w14:paraId="435AE205" w14:textId="77777777" w:rsidR="00087109" w:rsidRPr="00654136" w:rsidRDefault="00087109" w:rsidP="00FD0455">
            <w:pPr>
              <w:pStyle w:val="Bng"/>
              <w:jc w:val="center"/>
              <w:rPr>
                <w:b/>
                <w:bCs/>
                <w:szCs w:val="26"/>
              </w:rPr>
            </w:pPr>
            <w:r w:rsidRPr="00654136">
              <w:rPr>
                <w:b/>
                <w:bCs/>
                <w:szCs w:val="26"/>
              </w:rPr>
              <w:t>Constraint</w:t>
            </w:r>
          </w:p>
        </w:tc>
      </w:tr>
      <w:tr w:rsidR="00087109" w:rsidRPr="00654136" w14:paraId="3D05D5CE" w14:textId="77777777" w:rsidTr="00FD0455">
        <w:tc>
          <w:tcPr>
            <w:tcW w:w="2171" w:type="dxa"/>
          </w:tcPr>
          <w:p w14:paraId="0E2CF842" w14:textId="77777777" w:rsidR="00087109" w:rsidRPr="00654136" w:rsidRDefault="00087109" w:rsidP="00FD0455">
            <w:pPr>
              <w:pStyle w:val="Bng"/>
              <w:rPr>
                <w:szCs w:val="26"/>
              </w:rPr>
            </w:pPr>
            <w:r w:rsidRPr="00654136">
              <w:rPr>
                <w:szCs w:val="26"/>
              </w:rPr>
              <w:t>Id</w:t>
            </w:r>
          </w:p>
        </w:tc>
        <w:tc>
          <w:tcPr>
            <w:tcW w:w="2216" w:type="dxa"/>
          </w:tcPr>
          <w:p w14:paraId="6E3CA868" w14:textId="77777777" w:rsidR="00087109" w:rsidRPr="00654136" w:rsidRDefault="00087109" w:rsidP="00FD0455">
            <w:pPr>
              <w:pStyle w:val="Bng"/>
              <w:rPr>
                <w:szCs w:val="26"/>
              </w:rPr>
            </w:pPr>
            <w:r w:rsidRPr="00654136">
              <w:rPr>
                <w:szCs w:val="26"/>
              </w:rPr>
              <w:t>Bigint(20)</w:t>
            </w:r>
          </w:p>
        </w:tc>
        <w:tc>
          <w:tcPr>
            <w:tcW w:w="2200" w:type="dxa"/>
          </w:tcPr>
          <w:p w14:paraId="281592F9" w14:textId="77777777" w:rsidR="00087109" w:rsidRPr="00654136" w:rsidRDefault="00087109" w:rsidP="00FD0455">
            <w:pPr>
              <w:pStyle w:val="Bng"/>
              <w:rPr>
                <w:szCs w:val="26"/>
              </w:rPr>
            </w:pPr>
            <w:r w:rsidRPr="00654136">
              <w:rPr>
                <w:szCs w:val="26"/>
              </w:rPr>
              <w:t>Id đồ uống</w:t>
            </w:r>
          </w:p>
        </w:tc>
        <w:tc>
          <w:tcPr>
            <w:tcW w:w="2193" w:type="dxa"/>
          </w:tcPr>
          <w:p w14:paraId="5EB4113A" w14:textId="77777777" w:rsidR="00087109" w:rsidRPr="00654136" w:rsidRDefault="00087109" w:rsidP="00FD0455">
            <w:pPr>
              <w:pStyle w:val="Bng"/>
              <w:rPr>
                <w:szCs w:val="26"/>
              </w:rPr>
            </w:pPr>
            <w:r w:rsidRPr="00654136">
              <w:rPr>
                <w:szCs w:val="26"/>
              </w:rPr>
              <w:t>Primary Key, Indentity</w:t>
            </w:r>
          </w:p>
        </w:tc>
      </w:tr>
      <w:tr w:rsidR="00087109" w:rsidRPr="00654136" w14:paraId="0F769B63" w14:textId="77777777" w:rsidTr="00FD0455">
        <w:tc>
          <w:tcPr>
            <w:tcW w:w="2171" w:type="dxa"/>
          </w:tcPr>
          <w:p w14:paraId="23E823B8" w14:textId="77777777" w:rsidR="00087109" w:rsidRPr="00654136" w:rsidRDefault="00087109" w:rsidP="00FD0455">
            <w:pPr>
              <w:pStyle w:val="Bng"/>
              <w:rPr>
                <w:szCs w:val="26"/>
              </w:rPr>
            </w:pPr>
            <w:r w:rsidRPr="00654136">
              <w:rPr>
                <w:szCs w:val="26"/>
              </w:rPr>
              <w:t xml:space="preserve">Name </w:t>
            </w:r>
          </w:p>
        </w:tc>
        <w:tc>
          <w:tcPr>
            <w:tcW w:w="2216" w:type="dxa"/>
          </w:tcPr>
          <w:p w14:paraId="1BAF0231" w14:textId="77777777" w:rsidR="00087109" w:rsidRPr="00654136" w:rsidRDefault="00087109" w:rsidP="00FD0455">
            <w:pPr>
              <w:pStyle w:val="Bng"/>
              <w:rPr>
                <w:szCs w:val="26"/>
              </w:rPr>
            </w:pPr>
            <w:r w:rsidRPr="00654136">
              <w:rPr>
                <w:szCs w:val="26"/>
              </w:rPr>
              <w:t>Varchar(255)</w:t>
            </w:r>
          </w:p>
        </w:tc>
        <w:tc>
          <w:tcPr>
            <w:tcW w:w="2200" w:type="dxa"/>
          </w:tcPr>
          <w:p w14:paraId="23F3DC0F" w14:textId="77777777" w:rsidR="00087109" w:rsidRPr="00654136" w:rsidRDefault="00087109" w:rsidP="00FD0455">
            <w:pPr>
              <w:pStyle w:val="Bng"/>
              <w:rPr>
                <w:szCs w:val="26"/>
              </w:rPr>
            </w:pPr>
            <w:r w:rsidRPr="00654136">
              <w:rPr>
                <w:szCs w:val="26"/>
              </w:rPr>
              <w:t>Tên đồ uống</w:t>
            </w:r>
          </w:p>
        </w:tc>
        <w:tc>
          <w:tcPr>
            <w:tcW w:w="2193" w:type="dxa"/>
          </w:tcPr>
          <w:p w14:paraId="5D4DDF26" w14:textId="77777777" w:rsidR="00087109" w:rsidRPr="00654136" w:rsidRDefault="00087109" w:rsidP="00FD0455">
            <w:pPr>
              <w:pStyle w:val="Bng"/>
              <w:rPr>
                <w:szCs w:val="26"/>
              </w:rPr>
            </w:pPr>
            <w:r w:rsidRPr="00654136">
              <w:rPr>
                <w:szCs w:val="26"/>
              </w:rPr>
              <w:t>Foreign Key, Not Null</w:t>
            </w:r>
          </w:p>
        </w:tc>
      </w:tr>
      <w:tr w:rsidR="00087109" w:rsidRPr="00654136" w14:paraId="2BED9DDB" w14:textId="77777777" w:rsidTr="00FD0455">
        <w:tc>
          <w:tcPr>
            <w:tcW w:w="2171" w:type="dxa"/>
          </w:tcPr>
          <w:p w14:paraId="5433CBA0" w14:textId="77777777" w:rsidR="00087109" w:rsidRPr="00654136" w:rsidRDefault="00087109" w:rsidP="00FD0455">
            <w:pPr>
              <w:pStyle w:val="Bng"/>
              <w:rPr>
                <w:szCs w:val="26"/>
                <w:lang w:val="fr-FR"/>
              </w:rPr>
            </w:pPr>
            <w:r w:rsidRPr="00654136">
              <w:rPr>
                <w:szCs w:val="26"/>
                <w:lang w:val="fr-FR"/>
              </w:rPr>
              <w:t>Price</w:t>
            </w:r>
          </w:p>
        </w:tc>
        <w:tc>
          <w:tcPr>
            <w:tcW w:w="2216" w:type="dxa"/>
          </w:tcPr>
          <w:p w14:paraId="6217AED6" w14:textId="77777777" w:rsidR="00087109" w:rsidRPr="00654136" w:rsidRDefault="00087109" w:rsidP="00FD0455">
            <w:pPr>
              <w:pStyle w:val="Bng"/>
              <w:rPr>
                <w:szCs w:val="26"/>
              </w:rPr>
            </w:pPr>
            <w:r w:rsidRPr="00654136">
              <w:rPr>
                <w:szCs w:val="26"/>
              </w:rPr>
              <w:t>Decimal(8,2)</w:t>
            </w:r>
          </w:p>
        </w:tc>
        <w:tc>
          <w:tcPr>
            <w:tcW w:w="2200" w:type="dxa"/>
          </w:tcPr>
          <w:p w14:paraId="419B2F4B" w14:textId="77777777" w:rsidR="00087109" w:rsidRPr="00654136" w:rsidRDefault="00087109" w:rsidP="00FD0455">
            <w:pPr>
              <w:pStyle w:val="Bng"/>
              <w:rPr>
                <w:szCs w:val="26"/>
              </w:rPr>
            </w:pPr>
            <w:r w:rsidRPr="00654136">
              <w:rPr>
                <w:szCs w:val="26"/>
              </w:rPr>
              <w:t>Giá đồ uống</w:t>
            </w:r>
          </w:p>
        </w:tc>
        <w:tc>
          <w:tcPr>
            <w:tcW w:w="2193" w:type="dxa"/>
          </w:tcPr>
          <w:p w14:paraId="79722B22" w14:textId="77777777" w:rsidR="00087109" w:rsidRPr="00654136" w:rsidRDefault="00087109" w:rsidP="00FD0455">
            <w:pPr>
              <w:pStyle w:val="Bng"/>
              <w:rPr>
                <w:szCs w:val="26"/>
              </w:rPr>
            </w:pPr>
          </w:p>
        </w:tc>
      </w:tr>
      <w:tr w:rsidR="00087109" w:rsidRPr="00654136" w14:paraId="6ABB868E" w14:textId="77777777" w:rsidTr="00FD0455">
        <w:tc>
          <w:tcPr>
            <w:tcW w:w="2171" w:type="dxa"/>
          </w:tcPr>
          <w:p w14:paraId="55CDA09E" w14:textId="77777777" w:rsidR="00087109" w:rsidRPr="00654136" w:rsidRDefault="00087109" w:rsidP="00FD0455">
            <w:pPr>
              <w:pStyle w:val="Bng"/>
              <w:rPr>
                <w:szCs w:val="26"/>
                <w:lang w:val="fr-FR"/>
              </w:rPr>
            </w:pPr>
            <w:r w:rsidRPr="00654136">
              <w:rPr>
                <w:szCs w:val="26"/>
                <w:lang w:val="fr-FR"/>
              </w:rPr>
              <w:t>Image</w:t>
            </w:r>
          </w:p>
        </w:tc>
        <w:tc>
          <w:tcPr>
            <w:tcW w:w="2216" w:type="dxa"/>
          </w:tcPr>
          <w:p w14:paraId="4C97A0DE" w14:textId="77777777" w:rsidR="00087109" w:rsidRPr="00654136" w:rsidRDefault="00087109" w:rsidP="00FD0455">
            <w:pPr>
              <w:pStyle w:val="Bng"/>
              <w:rPr>
                <w:szCs w:val="26"/>
              </w:rPr>
            </w:pPr>
            <w:r w:rsidRPr="00654136">
              <w:rPr>
                <w:szCs w:val="26"/>
              </w:rPr>
              <w:t>Varchar(255)</w:t>
            </w:r>
          </w:p>
        </w:tc>
        <w:tc>
          <w:tcPr>
            <w:tcW w:w="2200" w:type="dxa"/>
          </w:tcPr>
          <w:p w14:paraId="70034BD2" w14:textId="77777777" w:rsidR="00087109" w:rsidRPr="00654136" w:rsidRDefault="00087109" w:rsidP="00FD0455">
            <w:pPr>
              <w:pStyle w:val="Bng"/>
              <w:rPr>
                <w:szCs w:val="26"/>
              </w:rPr>
            </w:pPr>
            <w:r w:rsidRPr="00654136">
              <w:rPr>
                <w:szCs w:val="26"/>
              </w:rPr>
              <w:t>Hình ảnh đồ uống</w:t>
            </w:r>
          </w:p>
        </w:tc>
        <w:tc>
          <w:tcPr>
            <w:tcW w:w="2193" w:type="dxa"/>
          </w:tcPr>
          <w:p w14:paraId="4980BC10" w14:textId="77777777" w:rsidR="00087109" w:rsidRPr="00654136" w:rsidRDefault="00087109" w:rsidP="00FD0455">
            <w:pPr>
              <w:pStyle w:val="Bng"/>
              <w:rPr>
                <w:szCs w:val="26"/>
              </w:rPr>
            </w:pPr>
          </w:p>
        </w:tc>
      </w:tr>
      <w:tr w:rsidR="00087109" w:rsidRPr="00654136" w14:paraId="7EE31D0B" w14:textId="77777777" w:rsidTr="00FD0455">
        <w:tc>
          <w:tcPr>
            <w:tcW w:w="2171" w:type="dxa"/>
            <w:vAlign w:val="center"/>
          </w:tcPr>
          <w:p w14:paraId="3725E023" w14:textId="77777777" w:rsidR="00087109" w:rsidRPr="00654136" w:rsidRDefault="00087109" w:rsidP="00FD0455">
            <w:pPr>
              <w:pStyle w:val="Bng"/>
              <w:rPr>
                <w:szCs w:val="26"/>
                <w:lang w:val="fr-FR"/>
              </w:rPr>
            </w:pPr>
            <w:r w:rsidRPr="00654136">
              <w:rPr>
                <w:szCs w:val="26"/>
                <w:lang w:val="fr-FR"/>
              </w:rPr>
              <w:t>Created_at</w:t>
            </w:r>
          </w:p>
        </w:tc>
        <w:tc>
          <w:tcPr>
            <w:tcW w:w="2216" w:type="dxa"/>
          </w:tcPr>
          <w:p w14:paraId="43145D6E" w14:textId="77777777" w:rsidR="00087109" w:rsidRPr="00654136" w:rsidRDefault="00087109" w:rsidP="00FD0455">
            <w:pPr>
              <w:pStyle w:val="Bng"/>
              <w:rPr>
                <w:szCs w:val="26"/>
              </w:rPr>
            </w:pPr>
            <w:r w:rsidRPr="00654136">
              <w:rPr>
                <w:szCs w:val="26"/>
              </w:rPr>
              <w:t>Timestamp</w:t>
            </w:r>
          </w:p>
        </w:tc>
        <w:tc>
          <w:tcPr>
            <w:tcW w:w="2200" w:type="dxa"/>
            <w:vAlign w:val="center"/>
          </w:tcPr>
          <w:p w14:paraId="7F512012" w14:textId="77777777" w:rsidR="00087109" w:rsidRPr="00654136" w:rsidRDefault="00087109" w:rsidP="00FD0455">
            <w:pPr>
              <w:pStyle w:val="Bng"/>
              <w:rPr>
                <w:szCs w:val="26"/>
              </w:rPr>
            </w:pPr>
            <w:r w:rsidRPr="00654136">
              <w:rPr>
                <w:szCs w:val="26"/>
              </w:rPr>
              <w:t>Ngày tạo</w:t>
            </w:r>
          </w:p>
        </w:tc>
        <w:tc>
          <w:tcPr>
            <w:tcW w:w="2193" w:type="dxa"/>
          </w:tcPr>
          <w:p w14:paraId="66484DF2" w14:textId="77777777" w:rsidR="00087109" w:rsidRPr="00654136" w:rsidRDefault="00087109" w:rsidP="00FD0455">
            <w:pPr>
              <w:pStyle w:val="Bng"/>
              <w:rPr>
                <w:szCs w:val="26"/>
              </w:rPr>
            </w:pPr>
          </w:p>
        </w:tc>
      </w:tr>
      <w:tr w:rsidR="00087109" w:rsidRPr="00654136" w14:paraId="5AA2563A" w14:textId="77777777" w:rsidTr="00FD0455">
        <w:tc>
          <w:tcPr>
            <w:tcW w:w="2171" w:type="dxa"/>
            <w:vAlign w:val="center"/>
          </w:tcPr>
          <w:p w14:paraId="69DE30EB" w14:textId="77777777" w:rsidR="00087109" w:rsidRPr="00654136" w:rsidRDefault="00087109" w:rsidP="00FD0455">
            <w:pPr>
              <w:pStyle w:val="Bng"/>
              <w:rPr>
                <w:szCs w:val="26"/>
                <w:lang w:val="fr-FR"/>
              </w:rPr>
            </w:pPr>
            <w:r w:rsidRPr="00654136">
              <w:rPr>
                <w:szCs w:val="26"/>
                <w:lang w:val="fr-FR"/>
              </w:rPr>
              <w:t>Updated_at</w:t>
            </w:r>
          </w:p>
        </w:tc>
        <w:tc>
          <w:tcPr>
            <w:tcW w:w="2216" w:type="dxa"/>
          </w:tcPr>
          <w:p w14:paraId="0C07A661" w14:textId="77777777" w:rsidR="00087109" w:rsidRPr="00654136" w:rsidRDefault="00087109" w:rsidP="00FD0455">
            <w:pPr>
              <w:pStyle w:val="Bng"/>
              <w:rPr>
                <w:szCs w:val="26"/>
              </w:rPr>
            </w:pPr>
            <w:r w:rsidRPr="00654136">
              <w:rPr>
                <w:szCs w:val="26"/>
              </w:rPr>
              <w:t>Timestamp</w:t>
            </w:r>
          </w:p>
        </w:tc>
        <w:tc>
          <w:tcPr>
            <w:tcW w:w="2200" w:type="dxa"/>
            <w:vAlign w:val="center"/>
          </w:tcPr>
          <w:p w14:paraId="1C868625" w14:textId="77777777" w:rsidR="00087109" w:rsidRPr="00654136" w:rsidRDefault="00087109" w:rsidP="00FD0455">
            <w:pPr>
              <w:pStyle w:val="Bng"/>
              <w:rPr>
                <w:szCs w:val="26"/>
              </w:rPr>
            </w:pPr>
            <w:r w:rsidRPr="00654136">
              <w:rPr>
                <w:szCs w:val="26"/>
              </w:rPr>
              <w:t>Ngày cập nhật</w:t>
            </w:r>
          </w:p>
        </w:tc>
        <w:tc>
          <w:tcPr>
            <w:tcW w:w="2193" w:type="dxa"/>
          </w:tcPr>
          <w:p w14:paraId="6FD5080A" w14:textId="77777777" w:rsidR="00087109" w:rsidRPr="00654136" w:rsidRDefault="00087109" w:rsidP="00FD0455">
            <w:pPr>
              <w:pStyle w:val="Bng"/>
              <w:rPr>
                <w:szCs w:val="26"/>
              </w:rPr>
            </w:pPr>
          </w:p>
        </w:tc>
      </w:tr>
    </w:tbl>
    <w:p w14:paraId="20D2CCCF" w14:textId="77777777" w:rsidR="00087109" w:rsidRPr="00654136" w:rsidRDefault="00087109" w:rsidP="00282F96">
      <w:pPr>
        <w:pStyle w:val="noNomal"/>
        <w:numPr>
          <w:ilvl w:val="0"/>
          <w:numId w:val="21"/>
        </w:numPr>
        <w:rPr>
          <w:rFonts w:cs="Times New Roman"/>
          <w:szCs w:val="26"/>
          <w:lang w:val="fr-FR"/>
        </w:rPr>
      </w:pPr>
      <w:r w:rsidRPr="00654136">
        <w:rPr>
          <w:rFonts w:cs="Times New Roman"/>
          <w:szCs w:val="26"/>
          <w:lang w:val="fr-FR"/>
        </w:rPr>
        <w:t>Bảng Services (dịch vụ)</w:t>
      </w:r>
    </w:p>
    <w:p w14:paraId="5207DD97" w14:textId="434A93E9" w:rsidR="00087109" w:rsidRPr="00654136" w:rsidRDefault="00087109" w:rsidP="00087109">
      <w:pPr>
        <w:pStyle w:val="Caption"/>
        <w:keepNext/>
        <w:rPr>
          <w:rFonts w:cs="Times New Roman"/>
          <w:color w:val="FF0000"/>
          <w:sz w:val="26"/>
          <w:szCs w:val="26"/>
        </w:rPr>
      </w:pPr>
      <w:bookmarkStart w:id="25" w:name="_Toc155019270"/>
      <w:r w:rsidRPr="00654136">
        <w:rPr>
          <w:rFonts w:cs="Times New Roman"/>
          <w:sz w:val="26"/>
          <w:szCs w:val="26"/>
        </w:rPr>
        <w:t xml:space="preserve"> </w:t>
      </w:r>
      <w:r w:rsidRPr="00654136">
        <w:rPr>
          <w:rFonts w:cs="Times New Roman"/>
          <w:color w:val="FF0000"/>
          <w:sz w:val="26"/>
          <w:szCs w:val="26"/>
        </w:rPr>
        <w:t>Bảng dịch vụ</w:t>
      </w:r>
      <w:bookmarkEnd w:id="25"/>
    </w:p>
    <w:tbl>
      <w:tblPr>
        <w:tblStyle w:val="TableGrid"/>
        <w:tblW w:w="0" w:type="auto"/>
        <w:tblLook w:val="04A0" w:firstRow="1" w:lastRow="0" w:firstColumn="1" w:lastColumn="0" w:noHBand="0" w:noVBand="1"/>
      </w:tblPr>
      <w:tblGrid>
        <w:gridCol w:w="2171"/>
        <w:gridCol w:w="2216"/>
        <w:gridCol w:w="2200"/>
        <w:gridCol w:w="2193"/>
      </w:tblGrid>
      <w:tr w:rsidR="00087109" w:rsidRPr="00654136" w14:paraId="30E9FF2F" w14:textId="77777777" w:rsidTr="00FD0455">
        <w:tc>
          <w:tcPr>
            <w:tcW w:w="2171" w:type="dxa"/>
            <w:shd w:val="clear" w:color="auto" w:fill="8DB3E2" w:themeFill="text2" w:themeFillTint="66"/>
          </w:tcPr>
          <w:p w14:paraId="12CCD322" w14:textId="77777777" w:rsidR="00087109" w:rsidRPr="00654136" w:rsidRDefault="00087109" w:rsidP="00FD0455">
            <w:pPr>
              <w:pStyle w:val="Bng"/>
              <w:jc w:val="center"/>
              <w:rPr>
                <w:b/>
                <w:bCs/>
                <w:szCs w:val="26"/>
              </w:rPr>
            </w:pPr>
            <w:r w:rsidRPr="00654136">
              <w:rPr>
                <w:b/>
                <w:bCs/>
                <w:szCs w:val="26"/>
              </w:rPr>
              <w:t>Column Name</w:t>
            </w:r>
          </w:p>
        </w:tc>
        <w:tc>
          <w:tcPr>
            <w:tcW w:w="2216" w:type="dxa"/>
            <w:shd w:val="clear" w:color="auto" w:fill="8DB3E2" w:themeFill="text2" w:themeFillTint="66"/>
          </w:tcPr>
          <w:p w14:paraId="56CC7AB2" w14:textId="77777777" w:rsidR="00087109" w:rsidRPr="00654136" w:rsidRDefault="00087109" w:rsidP="00FD0455">
            <w:pPr>
              <w:pStyle w:val="Bng"/>
              <w:jc w:val="center"/>
              <w:rPr>
                <w:b/>
                <w:bCs/>
                <w:szCs w:val="26"/>
              </w:rPr>
            </w:pPr>
            <w:r w:rsidRPr="00654136">
              <w:rPr>
                <w:b/>
                <w:bCs/>
                <w:szCs w:val="26"/>
              </w:rPr>
              <w:t>Data Type</w:t>
            </w:r>
          </w:p>
        </w:tc>
        <w:tc>
          <w:tcPr>
            <w:tcW w:w="2200" w:type="dxa"/>
            <w:shd w:val="clear" w:color="auto" w:fill="8DB3E2" w:themeFill="text2" w:themeFillTint="66"/>
          </w:tcPr>
          <w:p w14:paraId="7D8BD31B" w14:textId="77777777" w:rsidR="00087109" w:rsidRPr="00654136" w:rsidRDefault="00087109" w:rsidP="00FD0455">
            <w:pPr>
              <w:pStyle w:val="Bng"/>
              <w:jc w:val="center"/>
              <w:rPr>
                <w:b/>
                <w:bCs/>
                <w:szCs w:val="26"/>
              </w:rPr>
            </w:pPr>
            <w:r w:rsidRPr="00654136">
              <w:rPr>
                <w:b/>
                <w:bCs/>
                <w:szCs w:val="26"/>
              </w:rPr>
              <w:t>Description</w:t>
            </w:r>
          </w:p>
        </w:tc>
        <w:tc>
          <w:tcPr>
            <w:tcW w:w="2193" w:type="dxa"/>
            <w:shd w:val="clear" w:color="auto" w:fill="8DB3E2" w:themeFill="text2" w:themeFillTint="66"/>
          </w:tcPr>
          <w:p w14:paraId="782EA7D8" w14:textId="77777777" w:rsidR="00087109" w:rsidRPr="00654136" w:rsidRDefault="00087109" w:rsidP="00FD0455">
            <w:pPr>
              <w:pStyle w:val="Bng"/>
              <w:jc w:val="center"/>
              <w:rPr>
                <w:b/>
                <w:bCs/>
                <w:szCs w:val="26"/>
              </w:rPr>
            </w:pPr>
            <w:r w:rsidRPr="00654136">
              <w:rPr>
                <w:b/>
                <w:bCs/>
                <w:szCs w:val="26"/>
              </w:rPr>
              <w:t>Constraint</w:t>
            </w:r>
          </w:p>
        </w:tc>
      </w:tr>
      <w:tr w:rsidR="00087109" w:rsidRPr="00654136" w14:paraId="32BD79B5" w14:textId="77777777" w:rsidTr="00FD0455">
        <w:tc>
          <w:tcPr>
            <w:tcW w:w="2171" w:type="dxa"/>
          </w:tcPr>
          <w:p w14:paraId="1BEF6F57" w14:textId="77777777" w:rsidR="00087109" w:rsidRPr="00654136" w:rsidRDefault="00087109" w:rsidP="00FD0455">
            <w:pPr>
              <w:pStyle w:val="Bng"/>
              <w:rPr>
                <w:szCs w:val="26"/>
              </w:rPr>
            </w:pPr>
            <w:r w:rsidRPr="00654136">
              <w:rPr>
                <w:szCs w:val="26"/>
              </w:rPr>
              <w:t>Id</w:t>
            </w:r>
          </w:p>
        </w:tc>
        <w:tc>
          <w:tcPr>
            <w:tcW w:w="2216" w:type="dxa"/>
          </w:tcPr>
          <w:p w14:paraId="4B8F1819" w14:textId="77777777" w:rsidR="00087109" w:rsidRPr="00654136" w:rsidRDefault="00087109" w:rsidP="00FD0455">
            <w:pPr>
              <w:pStyle w:val="Bng"/>
              <w:rPr>
                <w:szCs w:val="26"/>
              </w:rPr>
            </w:pPr>
            <w:r w:rsidRPr="00654136">
              <w:rPr>
                <w:szCs w:val="26"/>
              </w:rPr>
              <w:t>Bigint(20)</w:t>
            </w:r>
          </w:p>
        </w:tc>
        <w:tc>
          <w:tcPr>
            <w:tcW w:w="2200" w:type="dxa"/>
          </w:tcPr>
          <w:p w14:paraId="4B9C5976" w14:textId="77777777" w:rsidR="00087109" w:rsidRPr="00654136" w:rsidRDefault="00087109" w:rsidP="00FD0455">
            <w:pPr>
              <w:pStyle w:val="Bng"/>
              <w:rPr>
                <w:szCs w:val="26"/>
              </w:rPr>
            </w:pPr>
            <w:r w:rsidRPr="00654136">
              <w:rPr>
                <w:szCs w:val="26"/>
              </w:rPr>
              <w:t>Mã dịch vụ</w:t>
            </w:r>
          </w:p>
        </w:tc>
        <w:tc>
          <w:tcPr>
            <w:tcW w:w="2193" w:type="dxa"/>
          </w:tcPr>
          <w:p w14:paraId="4820F0AA" w14:textId="77777777" w:rsidR="00087109" w:rsidRPr="00654136" w:rsidRDefault="00087109" w:rsidP="00FD0455">
            <w:pPr>
              <w:pStyle w:val="Bng"/>
              <w:rPr>
                <w:szCs w:val="26"/>
              </w:rPr>
            </w:pPr>
            <w:r w:rsidRPr="00654136">
              <w:rPr>
                <w:szCs w:val="26"/>
              </w:rPr>
              <w:t>Primary Key, Indentity</w:t>
            </w:r>
          </w:p>
        </w:tc>
      </w:tr>
      <w:tr w:rsidR="00087109" w:rsidRPr="00654136" w14:paraId="79B6A5FF" w14:textId="77777777" w:rsidTr="00FD0455">
        <w:tc>
          <w:tcPr>
            <w:tcW w:w="2171" w:type="dxa"/>
          </w:tcPr>
          <w:p w14:paraId="29F2E754" w14:textId="77777777" w:rsidR="00087109" w:rsidRPr="00654136" w:rsidRDefault="00087109" w:rsidP="00FD0455">
            <w:pPr>
              <w:pStyle w:val="Bng"/>
              <w:rPr>
                <w:szCs w:val="26"/>
              </w:rPr>
            </w:pPr>
            <w:r w:rsidRPr="00654136">
              <w:rPr>
                <w:szCs w:val="26"/>
              </w:rPr>
              <w:t xml:space="preserve">Name </w:t>
            </w:r>
          </w:p>
        </w:tc>
        <w:tc>
          <w:tcPr>
            <w:tcW w:w="2216" w:type="dxa"/>
          </w:tcPr>
          <w:p w14:paraId="66A13B6F" w14:textId="77777777" w:rsidR="00087109" w:rsidRPr="00654136" w:rsidRDefault="00087109" w:rsidP="00FD0455">
            <w:pPr>
              <w:pStyle w:val="Bng"/>
              <w:rPr>
                <w:szCs w:val="26"/>
              </w:rPr>
            </w:pPr>
            <w:r w:rsidRPr="00654136">
              <w:rPr>
                <w:szCs w:val="26"/>
              </w:rPr>
              <w:t>Varchar(255)</w:t>
            </w:r>
          </w:p>
        </w:tc>
        <w:tc>
          <w:tcPr>
            <w:tcW w:w="2200" w:type="dxa"/>
          </w:tcPr>
          <w:p w14:paraId="5271FAD3" w14:textId="77777777" w:rsidR="00087109" w:rsidRPr="00654136" w:rsidRDefault="00087109" w:rsidP="00FD0455">
            <w:pPr>
              <w:pStyle w:val="Bng"/>
              <w:rPr>
                <w:szCs w:val="26"/>
              </w:rPr>
            </w:pPr>
            <w:r w:rsidRPr="00654136">
              <w:rPr>
                <w:szCs w:val="26"/>
              </w:rPr>
              <w:t>Tên dịch vụ</w:t>
            </w:r>
          </w:p>
        </w:tc>
        <w:tc>
          <w:tcPr>
            <w:tcW w:w="2193" w:type="dxa"/>
          </w:tcPr>
          <w:p w14:paraId="79B040E6" w14:textId="77777777" w:rsidR="00087109" w:rsidRPr="00654136" w:rsidRDefault="00087109" w:rsidP="00FD0455">
            <w:pPr>
              <w:pStyle w:val="Bng"/>
              <w:rPr>
                <w:szCs w:val="26"/>
              </w:rPr>
            </w:pPr>
            <w:r w:rsidRPr="00654136">
              <w:rPr>
                <w:szCs w:val="26"/>
              </w:rPr>
              <w:t>Not null</w:t>
            </w:r>
          </w:p>
        </w:tc>
      </w:tr>
      <w:tr w:rsidR="00087109" w:rsidRPr="00654136" w14:paraId="5A7B039C" w14:textId="77777777" w:rsidTr="00FD0455">
        <w:tc>
          <w:tcPr>
            <w:tcW w:w="2171" w:type="dxa"/>
          </w:tcPr>
          <w:p w14:paraId="6F0B1DF2" w14:textId="77777777" w:rsidR="00087109" w:rsidRPr="00654136" w:rsidRDefault="00087109" w:rsidP="00FD0455">
            <w:pPr>
              <w:pStyle w:val="Bng"/>
              <w:rPr>
                <w:szCs w:val="26"/>
              </w:rPr>
            </w:pPr>
            <w:r w:rsidRPr="00654136">
              <w:rPr>
                <w:szCs w:val="26"/>
                <w:lang w:val="fr-FR"/>
              </w:rPr>
              <w:t>Detail</w:t>
            </w:r>
          </w:p>
        </w:tc>
        <w:tc>
          <w:tcPr>
            <w:tcW w:w="2216" w:type="dxa"/>
          </w:tcPr>
          <w:p w14:paraId="1888C5ED" w14:textId="77777777" w:rsidR="00087109" w:rsidRPr="00654136" w:rsidRDefault="00087109" w:rsidP="00FD0455">
            <w:pPr>
              <w:pStyle w:val="Bng"/>
              <w:rPr>
                <w:szCs w:val="26"/>
              </w:rPr>
            </w:pPr>
            <w:r w:rsidRPr="00654136">
              <w:rPr>
                <w:szCs w:val="26"/>
              </w:rPr>
              <w:t>Varchar(255)</w:t>
            </w:r>
          </w:p>
        </w:tc>
        <w:tc>
          <w:tcPr>
            <w:tcW w:w="2200" w:type="dxa"/>
          </w:tcPr>
          <w:p w14:paraId="521DD60F" w14:textId="77777777" w:rsidR="00087109" w:rsidRPr="00654136" w:rsidRDefault="00087109" w:rsidP="00FD0455">
            <w:pPr>
              <w:pStyle w:val="Bng"/>
              <w:rPr>
                <w:szCs w:val="26"/>
              </w:rPr>
            </w:pPr>
            <w:r w:rsidRPr="00654136">
              <w:rPr>
                <w:szCs w:val="26"/>
              </w:rPr>
              <w:t>Chi tiết dịch vụ</w:t>
            </w:r>
          </w:p>
        </w:tc>
        <w:tc>
          <w:tcPr>
            <w:tcW w:w="2193" w:type="dxa"/>
          </w:tcPr>
          <w:p w14:paraId="5DA9E9CB" w14:textId="77777777" w:rsidR="00087109" w:rsidRPr="00654136" w:rsidRDefault="00087109" w:rsidP="00FD0455">
            <w:pPr>
              <w:pStyle w:val="Bng"/>
              <w:rPr>
                <w:szCs w:val="26"/>
              </w:rPr>
            </w:pPr>
            <w:r w:rsidRPr="00654136">
              <w:rPr>
                <w:szCs w:val="26"/>
              </w:rPr>
              <w:t>Not null</w:t>
            </w:r>
          </w:p>
        </w:tc>
      </w:tr>
      <w:tr w:rsidR="00087109" w:rsidRPr="00654136" w14:paraId="62D2545D" w14:textId="77777777" w:rsidTr="00FD0455">
        <w:tc>
          <w:tcPr>
            <w:tcW w:w="2171" w:type="dxa"/>
          </w:tcPr>
          <w:p w14:paraId="3C4662F8" w14:textId="77777777" w:rsidR="00087109" w:rsidRPr="00654136" w:rsidRDefault="00087109" w:rsidP="00FD0455">
            <w:pPr>
              <w:pStyle w:val="Bng"/>
              <w:rPr>
                <w:szCs w:val="26"/>
              </w:rPr>
            </w:pPr>
            <w:r w:rsidRPr="00654136">
              <w:rPr>
                <w:szCs w:val="26"/>
                <w:lang w:val="fr-FR"/>
              </w:rPr>
              <w:t>Icon</w:t>
            </w:r>
          </w:p>
        </w:tc>
        <w:tc>
          <w:tcPr>
            <w:tcW w:w="2216" w:type="dxa"/>
          </w:tcPr>
          <w:p w14:paraId="734FA220" w14:textId="77777777" w:rsidR="00087109" w:rsidRPr="00654136" w:rsidRDefault="00087109" w:rsidP="00FD0455">
            <w:pPr>
              <w:pStyle w:val="Bng"/>
              <w:rPr>
                <w:szCs w:val="26"/>
              </w:rPr>
            </w:pPr>
            <w:r w:rsidRPr="00654136">
              <w:rPr>
                <w:szCs w:val="26"/>
              </w:rPr>
              <w:t xml:space="preserve">Varchar(255) </w:t>
            </w:r>
          </w:p>
        </w:tc>
        <w:tc>
          <w:tcPr>
            <w:tcW w:w="2200" w:type="dxa"/>
          </w:tcPr>
          <w:p w14:paraId="510BA441" w14:textId="77777777" w:rsidR="00087109" w:rsidRPr="00654136" w:rsidRDefault="00087109" w:rsidP="00FD0455">
            <w:pPr>
              <w:pStyle w:val="Bng"/>
              <w:rPr>
                <w:szCs w:val="26"/>
              </w:rPr>
            </w:pPr>
            <w:r w:rsidRPr="00654136">
              <w:rPr>
                <w:szCs w:val="26"/>
              </w:rPr>
              <w:t>Icon dịch vụ</w:t>
            </w:r>
          </w:p>
        </w:tc>
        <w:tc>
          <w:tcPr>
            <w:tcW w:w="2193" w:type="dxa"/>
          </w:tcPr>
          <w:p w14:paraId="46A92A8E" w14:textId="77777777" w:rsidR="00087109" w:rsidRPr="00654136" w:rsidRDefault="00087109" w:rsidP="00FD0455">
            <w:pPr>
              <w:pStyle w:val="Bng"/>
              <w:rPr>
                <w:szCs w:val="26"/>
              </w:rPr>
            </w:pPr>
            <w:r w:rsidRPr="00654136">
              <w:rPr>
                <w:szCs w:val="26"/>
              </w:rPr>
              <w:t>Not null</w:t>
            </w:r>
          </w:p>
        </w:tc>
      </w:tr>
      <w:tr w:rsidR="00087109" w:rsidRPr="00654136" w14:paraId="43F46497" w14:textId="77777777" w:rsidTr="00FD0455">
        <w:tc>
          <w:tcPr>
            <w:tcW w:w="2171" w:type="dxa"/>
            <w:vAlign w:val="center"/>
          </w:tcPr>
          <w:p w14:paraId="39FB5844" w14:textId="77777777" w:rsidR="00087109" w:rsidRPr="00654136" w:rsidRDefault="00087109" w:rsidP="00FD0455">
            <w:pPr>
              <w:pStyle w:val="Bng"/>
              <w:rPr>
                <w:szCs w:val="26"/>
                <w:lang w:val="fr-FR"/>
              </w:rPr>
            </w:pPr>
            <w:r w:rsidRPr="00654136">
              <w:rPr>
                <w:szCs w:val="26"/>
                <w:lang w:val="fr-FR"/>
              </w:rPr>
              <w:t>Created_at</w:t>
            </w:r>
          </w:p>
        </w:tc>
        <w:tc>
          <w:tcPr>
            <w:tcW w:w="2216" w:type="dxa"/>
          </w:tcPr>
          <w:p w14:paraId="7A75F26E" w14:textId="77777777" w:rsidR="00087109" w:rsidRPr="00654136" w:rsidRDefault="00087109" w:rsidP="00FD0455">
            <w:pPr>
              <w:pStyle w:val="Bng"/>
              <w:rPr>
                <w:szCs w:val="26"/>
              </w:rPr>
            </w:pPr>
            <w:r w:rsidRPr="00654136">
              <w:rPr>
                <w:szCs w:val="26"/>
              </w:rPr>
              <w:t>Timestamp</w:t>
            </w:r>
          </w:p>
        </w:tc>
        <w:tc>
          <w:tcPr>
            <w:tcW w:w="2200" w:type="dxa"/>
            <w:vAlign w:val="center"/>
          </w:tcPr>
          <w:p w14:paraId="19E25BFA" w14:textId="77777777" w:rsidR="00087109" w:rsidRPr="00654136" w:rsidRDefault="00087109" w:rsidP="00FD0455">
            <w:pPr>
              <w:pStyle w:val="Bng"/>
              <w:rPr>
                <w:szCs w:val="26"/>
              </w:rPr>
            </w:pPr>
            <w:r w:rsidRPr="00654136">
              <w:rPr>
                <w:szCs w:val="26"/>
              </w:rPr>
              <w:t>Ngày tạo</w:t>
            </w:r>
          </w:p>
        </w:tc>
        <w:tc>
          <w:tcPr>
            <w:tcW w:w="2193" w:type="dxa"/>
          </w:tcPr>
          <w:p w14:paraId="1BEF3C98" w14:textId="77777777" w:rsidR="00087109" w:rsidRPr="00654136" w:rsidRDefault="00087109" w:rsidP="00FD0455">
            <w:pPr>
              <w:pStyle w:val="Bng"/>
              <w:rPr>
                <w:szCs w:val="26"/>
              </w:rPr>
            </w:pPr>
          </w:p>
        </w:tc>
      </w:tr>
      <w:tr w:rsidR="00087109" w:rsidRPr="00654136" w14:paraId="40CA6777" w14:textId="77777777" w:rsidTr="00FD0455">
        <w:tc>
          <w:tcPr>
            <w:tcW w:w="2171" w:type="dxa"/>
            <w:vAlign w:val="center"/>
          </w:tcPr>
          <w:p w14:paraId="11C3D8BD" w14:textId="77777777" w:rsidR="00087109" w:rsidRPr="00654136" w:rsidRDefault="00087109" w:rsidP="00FD0455">
            <w:pPr>
              <w:pStyle w:val="Bng"/>
              <w:rPr>
                <w:szCs w:val="26"/>
                <w:lang w:val="fr-FR"/>
              </w:rPr>
            </w:pPr>
            <w:r w:rsidRPr="00654136">
              <w:rPr>
                <w:szCs w:val="26"/>
                <w:lang w:val="fr-FR"/>
              </w:rPr>
              <w:t>Updated_at</w:t>
            </w:r>
          </w:p>
        </w:tc>
        <w:tc>
          <w:tcPr>
            <w:tcW w:w="2216" w:type="dxa"/>
          </w:tcPr>
          <w:p w14:paraId="215E8302" w14:textId="77777777" w:rsidR="00087109" w:rsidRPr="00654136" w:rsidRDefault="00087109" w:rsidP="00FD0455">
            <w:pPr>
              <w:pStyle w:val="Bng"/>
              <w:rPr>
                <w:szCs w:val="26"/>
              </w:rPr>
            </w:pPr>
            <w:r w:rsidRPr="00654136">
              <w:rPr>
                <w:szCs w:val="26"/>
              </w:rPr>
              <w:t>Timestamp</w:t>
            </w:r>
          </w:p>
        </w:tc>
        <w:tc>
          <w:tcPr>
            <w:tcW w:w="2200" w:type="dxa"/>
            <w:vAlign w:val="center"/>
          </w:tcPr>
          <w:p w14:paraId="41D4ADFB" w14:textId="77777777" w:rsidR="00087109" w:rsidRPr="00654136" w:rsidRDefault="00087109" w:rsidP="00FD0455">
            <w:pPr>
              <w:pStyle w:val="Bng"/>
              <w:rPr>
                <w:szCs w:val="26"/>
              </w:rPr>
            </w:pPr>
            <w:r w:rsidRPr="00654136">
              <w:rPr>
                <w:szCs w:val="26"/>
              </w:rPr>
              <w:t>Ngày cập nhật</w:t>
            </w:r>
          </w:p>
        </w:tc>
        <w:tc>
          <w:tcPr>
            <w:tcW w:w="2193" w:type="dxa"/>
          </w:tcPr>
          <w:p w14:paraId="17235040" w14:textId="77777777" w:rsidR="00087109" w:rsidRPr="00654136" w:rsidRDefault="00087109" w:rsidP="00FD0455">
            <w:pPr>
              <w:pStyle w:val="Bng"/>
              <w:rPr>
                <w:szCs w:val="26"/>
              </w:rPr>
            </w:pPr>
          </w:p>
        </w:tc>
      </w:tr>
    </w:tbl>
    <w:p w14:paraId="2FF00D42" w14:textId="77777777" w:rsidR="00087109" w:rsidRPr="00654136" w:rsidRDefault="00087109" w:rsidP="00087109">
      <w:pPr>
        <w:pStyle w:val="noNomal"/>
        <w:rPr>
          <w:rFonts w:cs="Times New Roman"/>
          <w:szCs w:val="26"/>
          <w:lang w:val="fr-FR"/>
        </w:rPr>
      </w:pPr>
    </w:p>
    <w:p w14:paraId="27396C54" w14:textId="77777777" w:rsidR="00087109" w:rsidRPr="00654136" w:rsidRDefault="00087109" w:rsidP="00087109">
      <w:pPr>
        <w:spacing w:after="160" w:line="259" w:lineRule="auto"/>
        <w:rPr>
          <w:rFonts w:ascii="Times New Roman" w:eastAsia="Calibri" w:hAnsi="Times New Roman" w:cs="Times New Roman"/>
          <w:sz w:val="26"/>
          <w:szCs w:val="26"/>
          <w:lang w:val="fr-FR"/>
        </w:rPr>
      </w:pPr>
      <w:r w:rsidRPr="00654136">
        <w:rPr>
          <w:rFonts w:ascii="Times New Roman" w:hAnsi="Times New Roman" w:cs="Times New Roman"/>
          <w:sz w:val="26"/>
          <w:szCs w:val="26"/>
          <w:lang w:val="fr-FR"/>
        </w:rPr>
        <w:br w:type="page"/>
      </w:r>
    </w:p>
    <w:p w14:paraId="60FD93B4" w14:textId="77777777" w:rsidR="00087109" w:rsidRPr="00654136" w:rsidRDefault="00087109" w:rsidP="00282F96">
      <w:pPr>
        <w:pStyle w:val="noNomal"/>
        <w:numPr>
          <w:ilvl w:val="0"/>
          <w:numId w:val="21"/>
        </w:numPr>
        <w:rPr>
          <w:rFonts w:cs="Times New Roman"/>
          <w:szCs w:val="26"/>
          <w:lang w:val="fr-FR"/>
        </w:rPr>
      </w:pPr>
      <w:r w:rsidRPr="00654136">
        <w:rPr>
          <w:rFonts w:cs="Times New Roman"/>
          <w:szCs w:val="26"/>
          <w:lang w:val="fr-FR"/>
        </w:rPr>
        <w:t>Bảng Menu (thực đơn)</w:t>
      </w:r>
    </w:p>
    <w:p w14:paraId="7B183B46" w14:textId="6FB3DB5A" w:rsidR="00087109" w:rsidRPr="00654136" w:rsidRDefault="00087109" w:rsidP="00087109">
      <w:pPr>
        <w:pStyle w:val="Caption"/>
        <w:keepNext/>
        <w:rPr>
          <w:rFonts w:cs="Times New Roman"/>
          <w:color w:val="FF0000"/>
          <w:sz w:val="26"/>
          <w:szCs w:val="26"/>
        </w:rPr>
      </w:pPr>
      <w:bookmarkStart w:id="26" w:name="_Toc155019271"/>
      <w:r w:rsidRPr="00654136">
        <w:rPr>
          <w:rFonts w:cs="Times New Roman"/>
          <w:color w:val="FF0000"/>
          <w:sz w:val="26"/>
          <w:szCs w:val="26"/>
        </w:rPr>
        <w:t>Bảng thực đơn</w:t>
      </w:r>
      <w:bookmarkEnd w:id="26"/>
    </w:p>
    <w:tbl>
      <w:tblPr>
        <w:tblStyle w:val="TableGrid"/>
        <w:tblW w:w="0" w:type="auto"/>
        <w:tblLook w:val="04A0" w:firstRow="1" w:lastRow="0" w:firstColumn="1" w:lastColumn="0" w:noHBand="0" w:noVBand="1"/>
      </w:tblPr>
      <w:tblGrid>
        <w:gridCol w:w="2171"/>
        <w:gridCol w:w="2216"/>
        <w:gridCol w:w="2200"/>
        <w:gridCol w:w="2193"/>
      </w:tblGrid>
      <w:tr w:rsidR="00087109" w:rsidRPr="00654136" w14:paraId="10882415" w14:textId="77777777" w:rsidTr="00FD0455">
        <w:tc>
          <w:tcPr>
            <w:tcW w:w="2171" w:type="dxa"/>
            <w:shd w:val="clear" w:color="auto" w:fill="8DB3E2" w:themeFill="text2" w:themeFillTint="66"/>
          </w:tcPr>
          <w:p w14:paraId="6BA6F94B" w14:textId="77777777" w:rsidR="00087109" w:rsidRPr="00654136" w:rsidRDefault="00087109" w:rsidP="00FD0455">
            <w:pPr>
              <w:pStyle w:val="Bng"/>
              <w:jc w:val="center"/>
              <w:rPr>
                <w:b/>
                <w:bCs/>
                <w:szCs w:val="26"/>
              </w:rPr>
            </w:pPr>
            <w:r w:rsidRPr="00654136">
              <w:rPr>
                <w:b/>
                <w:bCs/>
                <w:szCs w:val="26"/>
              </w:rPr>
              <w:t>Column Name</w:t>
            </w:r>
          </w:p>
        </w:tc>
        <w:tc>
          <w:tcPr>
            <w:tcW w:w="2216" w:type="dxa"/>
            <w:shd w:val="clear" w:color="auto" w:fill="8DB3E2" w:themeFill="text2" w:themeFillTint="66"/>
          </w:tcPr>
          <w:p w14:paraId="7FB69EAA" w14:textId="77777777" w:rsidR="00087109" w:rsidRPr="00654136" w:rsidRDefault="00087109" w:rsidP="00FD0455">
            <w:pPr>
              <w:pStyle w:val="Bng"/>
              <w:jc w:val="center"/>
              <w:rPr>
                <w:b/>
                <w:bCs/>
                <w:szCs w:val="26"/>
              </w:rPr>
            </w:pPr>
            <w:r w:rsidRPr="00654136">
              <w:rPr>
                <w:b/>
                <w:bCs/>
                <w:szCs w:val="26"/>
              </w:rPr>
              <w:t>Data Type</w:t>
            </w:r>
          </w:p>
        </w:tc>
        <w:tc>
          <w:tcPr>
            <w:tcW w:w="2200" w:type="dxa"/>
            <w:shd w:val="clear" w:color="auto" w:fill="8DB3E2" w:themeFill="text2" w:themeFillTint="66"/>
          </w:tcPr>
          <w:p w14:paraId="1BF1D9AB" w14:textId="77777777" w:rsidR="00087109" w:rsidRPr="00654136" w:rsidRDefault="00087109" w:rsidP="00FD0455">
            <w:pPr>
              <w:pStyle w:val="Bng"/>
              <w:jc w:val="center"/>
              <w:rPr>
                <w:b/>
                <w:bCs/>
                <w:szCs w:val="26"/>
              </w:rPr>
            </w:pPr>
            <w:r w:rsidRPr="00654136">
              <w:rPr>
                <w:b/>
                <w:bCs/>
                <w:szCs w:val="26"/>
              </w:rPr>
              <w:t>Description</w:t>
            </w:r>
          </w:p>
        </w:tc>
        <w:tc>
          <w:tcPr>
            <w:tcW w:w="2193" w:type="dxa"/>
            <w:shd w:val="clear" w:color="auto" w:fill="8DB3E2" w:themeFill="text2" w:themeFillTint="66"/>
          </w:tcPr>
          <w:p w14:paraId="28383CFB" w14:textId="77777777" w:rsidR="00087109" w:rsidRPr="00654136" w:rsidRDefault="00087109" w:rsidP="00FD0455">
            <w:pPr>
              <w:pStyle w:val="Bng"/>
              <w:jc w:val="center"/>
              <w:rPr>
                <w:b/>
                <w:bCs/>
                <w:szCs w:val="26"/>
              </w:rPr>
            </w:pPr>
            <w:r w:rsidRPr="00654136">
              <w:rPr>
                <w:b/>
                <w:bCs/>
                <w:szCs w:val="26"/>
              </w:rPr>
              <w:t>Constraint</w:t>
            </w:r>
          </w:p>
        </w:tc>
      </w:tr>
      <w:tr w:rsidR="00087109" w:rsidRPr="00654136" w14:paraId="03D47934" w14:textId="77777777" w:rsidTr="00FD0455">
        <w:tc>
          <w:tcPr>
            <w:tcW w:w="2171" w:type="dxa"/>
          </w:tcPr>
          <w:p w14:paraId="51DCE443" w14:textId="77777777" w:rsidR="00087109" w:rsidRPr="00654136" w:rsidRDefault="00087109" w:rsidP="00FD0455">
            <w:pPr>
              <w:pStyle w:val="Bng"/>
              <w:rPr>
                <w:szCs w:val="26"/>
              </w:rPr>
            </w:pPr>
            <w:r w:rsidRPr="00654136">
              <w:rPr>
                <w:szCs w:val="26"/>
              </w:rPr>
              <w:t>Id</w:t>
            </w:r>
          </w:p>
        </w:tc>
        <w:tc>
          <w:tcPr>
            <w:tcW w:w="2216" w:type="dxa"/>
          </w:tcPr>
          <w:p w14:paraId="222DC5BE" w14:textId="77777777" w:rsidR="00087109" w:rsidRPr="00654136" w:rsidRDefault="00087109" w:rsidP="00FD0455">
            <w:pPr>
              <w:pStyle w:val="Bng"/>
              <w:rPr>
                <w:szCs w:val="26"/>
              </w:rPr>
            </w:pPr>
            <w:r w:rsidRPr="00654136">
              <w:rPr>
                <w:szCs w:val="26"/>
              </w:rPr>
              <w:t>Bigint(20)</w:t>
            </w:r>
          </w:p>
        </w:tc>
        <w:tc>
          <w:tcPr>
            <w:tcW w:w="2200" w:type="dxa"/>
          </w:tcPr>
          <w:p w14:paraId="5107D6F9" w14:textId="77777777" w:rsidR="00087109" w:rsidRPr="00654136" w:rsidRDefault="00087109" w:rsidP="00FD0455">
            <w:pPr>
              <w:pStyle w:val="Bng"/>
              <w:rPr>
                <w:szCs w:val="26"/>
              </w:rPr>
            </w:pPr>
            <w:r w:rsidRPr="00654136">
              <w:rPr>
                <w:szCs w:val="26"/>
              </w:rPr>
              <w:t>Id thực đơn</w:t>
            </w:r>
          </w:p>
        </w:tc>
        <w:tc>
          <w:tcPr>
            <w:tcW w:w="2193" w:type="dxa"/>
          </w:tcPr>
          <w:p w14:paraId="34CEFD34" w14:textId="77777777" w:rsidR="00087109" w:rsidRPr="00654136" w:rsidRDefault="00087109" w:rsidP="00FD0455">
            <w:pPr>
              <w:pStyle w:val="Bng"/>
              <w:rPr>
                <w:szCs w:val="26"/>
              </w:rPr>
            </w:pPr>
            <w:r w:rsidRPr="00654136">
              <w:rPr>
                <w:szCs w:val="26"/>
              </w:rPr>
              <w:t>Primary Key, Indentity</w:t>
            </w:r>
          </w:p>
        </w:tc>
      </w:tr>
      <w:tr w:rsidR="00087109" w:rsidRPr="00654136" w14:paraId="53DEE2C3" w14:textId="77777777" w:rsidTr="00FD0455">
        <w:tc>
          <w:tcPr>
            <w:tcW w:w="2171" w:type="dxa"/>
          </w:tcPr>
          <w:p w14:paraId="093A740B" w14:textId="77777777" w:rsidR="00087109" w:rsidRPr="00654136" w:rsidRDefault="00087109" w:rsidP="00FD0455">
            <w:pPr>
              <w:pStyle w:val="Bng"/>
              <w:rPr>
                <w:szCs w:val="26"/>
              </w:rPr>
            </w:pPr>
            <w:r w:rsidRPr="00654136">
              <w:rPr>
                <w:szCs w:val="26"/>
              </w:rPr>
              <w:t xml:space="preserve">Name </w:t>
            </w:r>
          </w:p>
        </w:tc>
        <w:tc>
          <w:tcPr>
            <w:tcW w:w="2216" w:type="dxa"/>
          </w:tcPr>
          <w:p w14:paraId="22828DA9" w14:textId="77777777" w:rsidR="00087109" w:rsidRPr="00654136" w:rsidRDefault="00087109" w:rsidP="00FD0455">
            <w:pPr>
              <w:pStyle w:val="Bng"/>
              <w:rPr>
                <w:szCs w:val="26"/>
              </w:rPr>
            </w:pPr>
            <w:r w:rsidRPr="00654136">
              <w:rPr>
                <w:szCs w:val="26"/>
              </w:rPr>
              <w:t>Varchar(255)</w:t>
            </w:r>
          </w:p>
        </w:tc>
        <w:tc>
          <w:tcPr>
            <w:tcW w:w="2200" w:type="dxa"/>
          </w:tcPr>
          <w:p w14:paraId="058140B3" w14:textId="77777777" w:rsidR="00087109" w:rsidRPr="00654136" w:rsidRDefault="00087109" w:rsidP="00FD0455">
            <w:pPr>
              <w:pStyle w:val="Bng"/>
              <w:rPr>
                <w:szCs w:val="26"/>
              </w:rPr>
            </w:pPr>
            <w:r w:rsidRPr="00654136">
              <w:rPr>
                <w:szCs w:val="26"/>
              </w:rPr>
              <w:t>Tên thực đơn</w:t>
            </w:r>
          </w:p>
        </w:tc>
        <w:tc>
          <w:tcPr>
            <w:tcW w:w="2193" w:type="dxa"/>
          </w:tcPr>
          <w:p w14:paraId="4A9BBE43" w14:textId="77777777" w:rsidR="00087109" w:rsidRPr="00654136" w:rsidRDefault="00087109" w:rsidP="00FD0455">
            <w:pPr>
              <w:pStyle w:val="Bng"/>
              <w:rPr>
                <w:szCs w:val="26"/>
              </w:rPr>
            </w:pPr>
            <w:r w:rsidRPr="00654136">
              <w:rPr>
                <w:szCs w:val="26"/>
              </w:rPr>
              <w:t>Not null</w:t>
            </w:r>
          </w:p>
        </w:tc>
      </w:tr>
      <w:tr w:rsidR="00087109" w:rsidRPr="00654136" w14:paraId="106CA9DB" w14:textId="77777777" w:rsidTr="00FD0455">
        <w:tc>
          <w:tcPr>
            <w:tcW w:w="2171" w:type="dxa"/>
          </w:tcPr>
          <w:p w14:paraId="28AE2530" w14:textId="77777777" w:rsidR="00087109" w:rsidRPr="00654136" w:rsidRDefault="00087109" w:rsidP="00FD0455">
            <w:pPr>
              <w:pStyle w:val="Bng"/>
              <w:rPr>
                <w:szCs w:val="26"/>
              </w:rPr>
            </w:pPr>
            <w:r w:rsidRPr="00654136">
              <w:rPr>
                <w:szCs w:val="26"/>
                <w:lang w:val="fr-FR"/>
              </w:rPr>
              <w:t>ServiceId</w:t>
            </w:r>
          </w:p>
        </w:tc>
        <w:tc>
          <w:tcPr>
            <w:tcW w:w="2216" w:type="dxa"/>
          </w:tcPr>
          <w:p w14:paraId="3BD56DD1" w14:textId="77777777" w:rsidR="00087109" w:rsidRPr="00654136" w:rsidRDefault="00087109" w:rsidP="00FD0455">
            <w:pPr>
              <w:pStyle w:val="Bng"/>
              <w:rPr>
                <w:szCs w:val="26"/>
              </w:rPr>
            </w:pPr>
            <w:r w:rsidRPr="00654136">
              <w:rPr>
                <w:szCs w:val="26"/>
              </w:rPr>
              <w:t xml:space="preserve">Int(11) </w:t>
            </w:r>
          </w:p>
        </w:tc>
        <w:tc>
          <w:tcPr>
            <w:tcW w:w="2200" w:type="dxa"/>
          </w:tcPr>
          <w:p w14:paraId="05E2BA6E" w14:textId="77777777" w:rsidR="00087109" w:rsidRPr="00654136" w:rsidRDefault="00087109" w:rsidP="00FD0455">
            <w:pPr>
              <w:pStyle w:val="Bng"/>
              <w:rPr>
                <w:szCs w:val="26"/>
              </w:rPr>
            </w:pPr>
            <w:r w:rsidRPr="00654136">
              <w:rPr>
                <w:szCs w:val="26"/>
              </w:rPr>
              <w:t>Mã dịch vụ</w:t>
            </w:r>
          </w:p>
        </w:tc>
        <w:tc>
          <w:tcPr>
            <w:tcW w:w="2193" w:type="dxa"/>
          </w:tcPr>
          <w:p w14:paraId="6616B6B8" w14:textId="77777777" w:rsidR="00087109" w:rsidRPr="00654136" w:rsidRDefault="00087109" w:rsidP="00FD0455">
            <w:pPr>
              <w:pStyle w:val="Bng"/>
              <w:rPr>
                <w:szCs w:val="26"/>
              </w:rPr>
            </w:pPr>
            <w:r w:rsidRPr="00654136">
              <w:rPr>
                <w:szCs w:val="26"/>
              </w:rPr>
              <w:t>Not null</w:t>
            </w:r>
          </w:p>
        </w:tc>
      </w:tr>
      <w:tr w:rsidR="00087109" w:rsidRPr="00654136" w14:paraId="1FCF9619" w14:textId="77777777" w:rsidTr="00FD0455">
        <w:tc>
          <w:tcPr>
            <w:tcW w:w="2171" w:type="dxa"/>
            <w:vAlign w:val="center"/>
          </w:tcPr>
          <w:p w14:paraId="33BCF773" w14:textId="77777777" w:rsidR="00087109" w:rsidRPr="00654136" w:rsidRDefault="00087109" w:rsidP="00FD0455">
            <w:pPr>
              <w:pStyle w:val="Bng"/>
              <w:rPr>
                <w:szCs w:val="26"/>
                <w:lang w:val="fr-FR"/>
              </w:rPr>
            </w:pPr>
            <w:r w:rsidRPr="00654136">
              <w:rPr>
                <w:szCs w:val="26"/>
                <w:lang w:val="fr-FR"/>
              </w:rPr>
              <w:t>Created_at</w:t>
            </w:r>
          </w:p>
        </w:tc>
        <w:tc>
          <w:tcPr>
            <w:tcW w:w="2216" w:type="dxa"/>
          </w:tcPr>
          <w:p w14:paraId="736DB5CA" w14:textId="77777777" w:rsidR="00087109" w:rsidRPr="00654136" w:rsidRDefault="00087109" w:rsidP="00FD0455">
            <w:pPr>
              <w:pStyle w:val="Bng"/>
              <w:rPr>
                <w:szCs w:val="26"/>
              </w:rPr>
            </w:pPr>
            <w:r w:rsidRPr="00654136">
              <w:rPr>
                <w:szCs w:val="26"/>
              </w:rPr>
              <w:t>Timestamp</w:t>
            </w:r>
          </w:p>
        </w:tc>
        <w:tc>
          <w:tcPr>
            <w:tcW w:w="2200" w:type="dxa"/>
            <w:vAlign w:val="center"/>
          </w:tcPr>
          <w:p w14:paraId="52E3FD5E" w14:textId="77777777" w:rsidR="00087109" w:rsidRPr="00654136" w:rsidRDefault="00087109" w:rsidP="00FD0455">
            <w:pPr>
              <w:pStyle w:val="Bng"/>
              <w:rPr>
                <w:szCs w:val="26"/>
              </w:rPr>
            </w:pPr>
            <w:r w:rsidRPr="00654136">
              <w:rPr>
                <w:szCs w:val="26"/>
              </w:rPr>
              <w:t>Ngày tạo</w:t>
            </w:r>
          </w:p>
        </w:tc>
        <w:tc>
          <w:tcPr>
            <w:tcW w:w="2193" w:type="dxa"/>
          </w:tcPr>
          <w:p w14:paraId="0F7BEA13" w14:textId="77777777" w:rsidR="00087109" w:rsidRPr="00654136" w:rsidRDefault="00087109" w:rsidP="00FD0455">
            <w:pPr>
              <w:pStyle w:val="Bng"/>
              <w:rPr>
                <w:szCs w:val="26"/>
              </w:rPr>
            </w:pPr>
          </w:p>
        </w:tc>
      </w:tr>
      <w:tr w:rsidR="00087109" w:rsidRPr="00654136" w14:paraId="4524EC2B" w14:textId="77777777" w:rsidTr="00FD0455">
        <w:tc>
          <w:tcPr>
            <w:tcW w:w="2171" w:type="dxa"/>
            <w:vAlign w:val="center"/>
          </w:tcPr>
          <w:p w14:paraId="79BE0396" w14:textId="77777777" w:rsidR="00087109" w:rsidRPr="00654136" w:rsidRDefault="00087109" w:rsidP="00FD0455">
            <w:pPr>
              <w:pStyle w:val="Bng"/>
              <w:rPr>
                <w:szCs w:val="26"/>
                <w:lang w:val="fr-FR"/>
              </w:rPr>
            </w:pPr>
            <w:r w:rsidRPr="00654136">
              <w:rPr>
                <w:szCs w:val="26"/>
                <w:lang w:val="fr-FR"/>
              </w:rPr>
              <w:t>Updated_at</w:t>
            </w:r>
          </w:p>
        </w:tc>
        <w:tc>
          <w:tcPr>
            <w:tcW w:w="2216" w:type="dxa"/>
          </w:tcPr>
          <w:p w14:paraId="099C8EC7" w14:textId="77777777" w:rsidR="00087109" w:rsidRPr="00654136" w:rsidRDefault="00087109" w:rsidP="00FD0455">
            <w:pPr>
              <w:pStyle w:val="Bng"/>
              <w:rPr>
                <w:szCs w:val="26"/>
              </w:rPr>
            </w:pPr>
            <w:r w:rsidRPr="00654136">
              <w:rPr>
                <w:szCs w:val="26"/>
              </w:rPr>
              <w:t>Timestamp</w:t>
            </w:r>
          </w:p>
        </w:tc>
        <w:tc>
          <w:tcPr>
            <w:tcW w:w="2200" w:type="dxa"/>
            <w:vAlign w:val="center"/>
          </w:tcPr>
          <w:p w14:paraId="561E1061" w14:textId="77777777" w:rsidR="00087109" w:rsidRPr="00654136" w:rsidRDefault="00087109" w:rsidP="00FD0455">
            <w:pPr>
              <w:pStyle w:val="Bng"/>
              <w:rPr>
                <w:szCs w:val="26"/>
              </w:rPr>
            </w:pPr>
            <w:r w:rsidRPr="00654136">
              <w:rPr>
                <w:szCs w:val="26"/>
              </w:rPr>
              <w:t>Ngày cập nhật</w:t>
            </w:r>
          </w:p>
        </w:tc>
        <w:tc>
          <w:tcPr>
            <w:tcW w:w="2193" w:type="dxa"/>
          </w:tcPr>
          <w:p w14:paraId="5A6739E5" w14:textId="77777777" w:rsidR="00087109" w:rsidRPr="00654136" w:rsidRDefault="00087109" w:rsidP="00FD0455">
            <w:pPr>
              <w:pStyle w:val="Bng"/>
              <w:rPr>
                <w:szCs w:val="26"/>
              </w:rPr>
            </w:pPr>
          </w:p>
        </w:tc>
      </w:tr>
    </w:tbl>
    <w:p w14:paraId="34850FA1" w14:textId="77777777" w:rsidR="00087109" w:rsidRPr="00654136" w:rsidRDefault="00087109" w:rsidP="00087109">
      <w:pPr>
        <w:rPr>
          <w:rFonts w:ascii="Times New Roman" w:hAnsi="Times New Roman" w:cs="Times New Roman"/>
          <w:sz w:val="26"/>
          <w:szCs w:val="26"/>
          <w:lang w:val="fr-FR"/>
        </w:rPr>
      </w:pPr>
    </w:p>
    <w:p w14:paraId="6FB55D71" w14:textId="77777777" w:rsidR="00087109" w:rsidRPr="00654136" w:rsidRDefault="00087109" w:rsidP="00282F96">
      <w:pPr>
        <w:pStyle w:val="noNomal"/>
        <w:numPr>
          <w:ilvl w:val="0"/>
          <w:numId w:val="21"/>
        </w:numPr>
        <w:rPr>
          <w:rFonts w:cs="Times New Roman"/>
          <w:szCs w:val="26"/>
        </w:rPr>
      </w:pPr>
      <w:r w:rsidRPr="00654136">
        <w:rPr>
          <w:rFonts w:cs="Times New Roman"/>
          <w:szCs w:val="26"/>
        </w:rPr>
        <w:t>Bảng Menu_foods (thực đơn món ăn)</w:t>
      </w:r>
    </w:p>
    <w:p w14:paraId="1BCE9C9B" w14:textId="1F276436" w:rsidR="00087109" w:rsidRPr="00654136" w:rsidRDefault="00087109" w:rsidP="00087109">
      <w:pPr>
        <w:pStyle w:val="Caption"/>
        <w:keepNext/>
        <w:rPr>
          <w:rFonts w:cs="Times New Roman"/>
          <w:color w:val="FF0000"/>
          <w:sz w:val="26"/>
          <w:szCs w:val="26"/>
        </w:rPr>
      </w:pPr>
      <w:bookmarkStart w:id="27" w:name="_Toc155019272"/>
      <w:r w:rsidRPr="00654136">
        <w:rPr>
          <w:rFonts w:cs="Times New Roman"/>
          <w:color w:val="FF0000"/>
          <w:sz w:val="26"/>
          <w:szCs w:val="26"/>
        </w:rPr>
        <w:t xml:space="preserve"> Bảng thực đơn món ăn</w:t>
      </w:r>
      <w:bookmarkEnd w:id="27"/>
    </w:p>
    <w:tbl>
      <w:tblPr>
        <w:tblStyle w:val="TableGrid"/>
        <w:tblW w:w="0" w:type="auto"/>
        <w:tblLook w:val="04A0" w:firstRow="1" w:lastRow="0" w:firstColumn="1" w:lastColumn="0" w:noHBand="0" w:noVBand="1"/>
      </w:tblPr>
      <w:tblGrid>
        <w:gridCol w:w="2171"/>
        <w:gridCol w:w="2216"/>
        <w:gridCol w:w="2200"/>
        <w:gridCol w:w="2193"/>
      </w:tblGrid>
      <w:tr w:rsidR="00087109" w:rsidRPr="00654136" w14:paraId="5A158371" w14:textId="77777777" w:rsidTr="00FD0455">
        <w:tc>
          <w:tcPr>
            <w:tcW w:w="2171" w:type="dxa"/>
            <w:shd w:val="clear" w:color="auto" w:fill="8DB3E2" w:themeFill="text2" w:themeFillTint="66"/>
          </w:tcPr>
          <w:p w14:paraId="605AB728" w14:textId="77777777" w:rsidR="00087109" w:rsidRPr="00654136" w:rsidRDefault="00087109" w:rsidP="00FD0455">
            <w:pPr>
              <w:pStyle w:val="Bng"/>
              <w:jc w:val="center"/>
              <w:rPr>
                <w:b/>
                <w:bCs/>
                <w:szCs w:val="26"/>
              </w:rPr>
            </w:pPr>
            <w:r w:rsidRPr="00654136">
              <w:rPr>
                <w:b/>
                <w:bCs/>
                <w:szCs w:val="26"/>
              </w:rPr>
              <w:t>Column Name</w:t>
            </w:r>
          </w:p>
        </w:tc>
        <w:tc>
          <w:tcPr>
            <w:tcW w:w="2216" w:type="dxa"/>
            <w:shd w:val="clear" w:color="auto" w:fill="8DB3E2" w:themeFill="text2" w:themeFillTint="66"/>
          </w:tcPr>
          <w:p w14:paraId="13315300" w14:textId="77777777" w:rsidR="00087109" w:rsidRPr="00654136" w:rsidRDefault="00087109" w:rsidP="00FD0455">
            <w:pPr>
              <w:pStyle w:val="Bng"/>
              <w:jc w:val="center"/>
              <w:rPr>
                <w:b/>
                <w:bCs/>
                <w:szCs w:val="26"/>
              </w:rPr>
            </w:pPr>
            <w:r w:rsidRPr="00654136">
              <w:rPr>
                <w:b/>
                <w:bCs/>
                <w:szCs w:val="26"/>
              </w:rPr>
              <w:t>Data Type</w:t>
            </w:r>
          </w:p>
        </w:tc>
        <w:tc>
          <w:tcPr>
            <w:tcW w:w="2200" w:type="dxa"/>
            <w:shd w:val="clear" w:color="auto" w:fill="8DB3E2" w:themeFill="text2" w:themeFillTint="66"/>
          </w:tcPr>
          <w:p w14:paraId="6649D5D4" w14:textId="77777777" w:rsidR="00087109" w:rsidRPr="00654136" w:rsidRDefault="00087109" w:rsidP="00FD0455">
            <w:pPr>
              <w:pStyle w:val="Bng"/>
              <w:jc w:val="center"/>
              <w:rPr>
                <w:b/>
                <w:bCs/>
                <w:szCs w:val="26"/>
              </w:rPr>
            </w:pPr>
            <w:r w:rsidRPr="00654136">
              <w:rPr>
                <w:b/>
                <w:bCs/>
                <w:szCs w:val="26"/>
              </w:rPr>
              <w:t>Description</w:t>
            </w:r>
          </w:p>
        </w:tc>
        <w:tc>
          <w:tcPr>
            <w:tcW w:w="2193" w:type="dxa"/>
            <w:shd w:val="clear" w:color="auto" w:fill="8DB3E2" w:themeFill="text2" w:themeFillTint="66"/>
          </w:tcPr>
          <w:p w14:paraId="399D1403" w14:textId="77777777" w:rsidR="00087109" w:rsidRPr="00654136" w:rsidRDefault="00087109" w:rsidP="00FD0455">
            <w:pPr>
              <w:pStyle w:val="Bng"/>
              <w:jc w:val="center"/>
              <w:rPr>
                <w:b/>
                <w:bCs/>
                <w:szCs w:val="26"/>
              </w:rPr>
            </w:pPr>
            <w:r w:rsidRPr="00654136">
              <w:rPr>
                <w:b/>
                <w:bCs/>
                <w:szCs w:val="26"/>
              </w:rPr>
              <w:t>Constraint</w:t>
            </w:r>
          </w:p>
        </w:tc>
      </w:tr>
      <w:tr w:rsidR="00087109" w:rsidRPr="00654136" w14:paraId="219EDE2F" w14:textId="77777777" w:rsidTr="00FD0455">
        <w:tc>
          <w:tcPr>
            <w:tcW w:w="2171" w:type="dxa"/>
          </w:tcPr>
          <w:p w14:paraId="0660636A" w14:textId="77777777" w:rsidR="00087109" w:rsidRPr="00654136" w:rsidRDefault="00087109" w:rsidP="00FD0455">
            <w:pPr>
              <w:pStyle w:val="Bng"/>
              <w:rPr>
                <w:szCs w:val="26"/>
              </w:rPr>
            </w:pPr>
            <w:r w:rsidRPr="00654136">
              <w:rPr>
                <w:szCs w:val="26"/>
                <w:lang w:val="fr-FR"/>
              </w:rPr>
              <w:t>MenuId</w:t>
            </w:r>
          </w:p>
        </w:tc>
        <w:tc>
          <w:tcPr>
            <w:tcW w:w="2216" w:type="dxa"/>
          </w:tcPr>
          <w:p w14:paraId="3AD2996C" w14:textId="77777777" w:rsidR="00087109" w:rsidRPr="00654136" w:rsidRDefault="00087109" w:rsidP="00FD0455">
            <w:pPr>
              <w:pStyle w:val="Bng"/>
              <w:rPr>
                <w:szCs w:val="26"/>
              </w:rPr>
            </w:pPr>
            <w:r w:rsidRPr="00654136">
              <w:rPr>
                <w:szCs w:val="26"/>
              </w:rPr>
              <w:t>Int(11)</w:t>
            </w:r>
          </w:p>
        </w:tc>
        <w:tc>
          <w:tcPr>
            <w:tcW w:w="2200" w:type="dxa"/>
          </w:tcPr>
          <w:p w14:paraId="3C549BC0" w14:textId="77777777" w:rsidR="00087109" w:rsidRPr="00654136" w:rsidRDefault="00087109" w:rsidP="00FD0455">
            <w:pPr>
              <w:pStyle w:val="Bng"/>
              <w:rPr>
                <w:szCs w:val="26"/>
              </w:rPr>
            </w:pPr>
            <w:r w:rsidRPr="00654136">
              <w:rPr>
                <w:szCs w:val="26"/>
              </w:rPr>
              <w:t>Id thực đơn</w:t>
            </w:r>
          </w:p>
        </w:tc>
        <w:tc>
          <w:tcPr>
            <w:tcW w:w="2193" w:type="dxa"/>
          </w:tcPr>
          <w:p w14:paraId="14E7F496" w14:textId="77777777" w:rsidR="00087109" w:rsidRPr="00654136" w:rsidRDefault="00087109" w:rsidP="00FD0455">
            <w:pPr>
              <w:pStyle w:val="Bng"/>
              <w:rPr>
                <w:szCs w:val="26"/>
              </w:rPr>
            </w:pPr>
            <w:r w:rsidRPr="00654136">
              <w:rPr>
                <w:szCs w:val="26"/>
              </w:rPr>
              <w:t>Primary Key, Indentity</w:t>
            </w:r>
          </w:p>
        </w:tc>
      </w:tr>
      <w:tr w:rsidR="00087109" w:rsidRPr="00654136" w14:paraId="67431159" w14:textId="77777777" w:rsidTr="00FD0455">
        <w:tc>
          <w:tcPr>
            <w:tcW w:w="2171" w:type="dxa"/>
          </w:tcPr>
          <w:p w14:paraId="66BE73AF" w14:textId="77777777" w:rsidR="00087109" w:rsidRPr="00654136" w:rsidRDefault="00087109" w:rsidP="00FD0455">
            <w:pPr>
              <w:pStyle w:val="Bng"/>
              <w:rPr>
                <w:szCs w:val="26"/>
              </w:rPr>
            </w:pPr>
            <w:r w:rsidRPr="00654136">
              <w:rPr>
                <w:szCs w:val="26"/>
                <w:lang w:val="fr-FR"/>
              </w:rPr>
              <w:t>FoodId</w:t>
            </w:r>
          </w:p>
        </w:tc>
        <w:tc>
          <w:tcPr>
            <w:tcW w:w="2216" w:type="dxa"/>
          </w:tcPr>
          <w:p w14:paraId="3368ECC6" w14:textId="77777777" w:rsidR="00087109" w:rsidRPr="00654136" w:rsidRDefault="00087109" w:rsidP="00FD0455">
            <w:pPr>
              <w:pStyle w:val="Bng"/>
              <w:rPr>
                <w:szCs w:val="26"/>
              </w:rPr>
            </w:pPr>
            <w:r w:rsidRPr="00654136">
              <w:rPr>
                <w:szCs w:val="26"/>
              </w:rPr>
              <w:t>Int(11)</w:t>
            </w:r>
          </w:p>
        </w:tc>
        <w:tc>
          <w:tcPr>
            <w:tcW w:w="2200" w:type="dxa"/>
          </w:tcPr>
          <w:p w14:paraId="5B50267E" w14:textId="77777777" w:rsidR="00087109" w:rsidRPr="00654136" w:rsidRDefault="00087109" w:rsidP="00FD0455">
            <w:pPr>
              <w:pStyle w:val="Bng"/>
              <w:rPr>
                <w:szCs w:val="26"/>
              </w:rPr>
            </w:pPr>
            <w:r w:rsidRPr="00654136">
              <w:rPr>
                <w:szCs w:val="26"/>
              </w:rPr>
              <w:t>Id món ăn</w:t>
            </w:r>
          </w:p>
        </w:tc>
        <w:tc>
          <w:tcPr>
            <w:tcW w:w="2193" w:type="dxa"/>
          </w:tcPr>
          <w:p w14:paraId="2CE1A350" w14:textId="77777777" w:rsidR="00087109" w:rsidRPr="00654136" w:rsidRDefault="00087109" w:rsidP="00FD0455">
            <w:pPr>
              <w:pStyle w:val="Bng"/>
              <w:rPr>
                <w:szCs w:val="26"/>
              </w:rPr>
            </w:pPr>
            <w:r w:rsidRPr="00654136">
              <w:rPr>
                <w:szCs w:val="26"/>
              </w:rPr>
              <w:t>Not null</w:t>
            </w:r>
          </w:p>
        </w:tc>
      </w:tr>
      <w:tr w:rsidR="00087109" w:rsidRPr="00654136" w14:paraId="51077D8E" w14:textId="77777777" w:rsidTr="00FD0455">
        <w:tc>
          <w:tcPr>
            <w:tcW w:w="2171" w:type="dxa"/>
            <w:vAlign w:val="center"/>
          </w:tcPr>
          <w:p w14:paraId="12FD62A5" w14:textId="77777777" w:rsidR="00087109" w:rsidRPr="00654136" w:rsidRDefault="00087109" w:rsidP="00FD0455">
            <w:pPr>
              <w:pStyle w:val="Bng"/>
              <w:rPr>
                <w:szCs w:val="26"/>
                <w:lang w:val="fr-FR"/>
              </w:rPr>
            </w:pPr>
            <w:r w:rsidRPr="00654136">
              <w:rPr>
                <w:szCs w:val="26"/>
                <w:lang w:val="fr-FR"/>
              </w:rPr>
              <w:t>Created_at</w:t>
            </w:r>
          </w:p>
        </w:tc>
        <w:tc>
          <w:tcPr>
            <w:tcW w:w="2216" w:type="dxa"/>
          </w:tcPr>
          <w:p w14:paraId="1DBE0938" w14:textId="77777777" w:rsidR="00087109" w:rsidRPr="00654136" w:rsidRDefault="00087109" w:rsidP="00FD0455">
            <w:pPr>
              <w:pStyle w:val="Bng"/>
              <w:rPr>
                <w:szCs w:val="26"/>
              </w:rPr>
            </w:pPr>
            <w:r w:rsidRPr="00654136">
              <w:rPr>
                <w:szCs w:val="26"/>
              </w:rPr>
              <w:t>Timestamp</w:t>
            </w:r>
          </w:p>
        </w:tc>
        <w:tc>
          <w:tcPr>
            <w:tcW w:w="2200" w:type="dxa"/>
            <w:vAlign w:val="center"/>
          </w:tcPr>
          <w:p w14:paraId="1E746271" w14:textId="77777777" w:rsidR="00087109" w:rsidRPr="00654136" w:rsidRDefault="00087109" w:rsidP="00FD0455">
            <w:pPr>
              <w:pStyle w:val="Bng"/>
              <w:rPr>
                <w:szCs w:val="26"/>
              </w:rPr>
            </w:pPr>
            <w:r w:rsidRPr="00654136">
              <w:rPr>
                <w:szCs w:val="26"/>
              </w:rPr>
              <w:t>Ngày tạo</w:t>
            </w:r>
          </w:p>
        </w:tc>
        <w:tc>
          <w:tcPr>
            <w:tcW w:w="2193" w:type="dxa"/>
          </w:tcPr>
          <w:p w14:paraId="71F14C42" w14:textId="77777777" w:rsidR="00087109" w:rsidRPr="00654136" w:rsidRDefault="00087109" w:rsidP="00FD0455">
            <w:pPr>
              <w:pStyle w:val="Bng"/>
              <w:rPr>
                <w:szCs w:val="26"/>
              </w:rPr>
            </w:pPr>
          </w:p>
        </w:tc>
      </w:tr>
      <w:tr w:rsidR="00087109" w:rsidRPr="00654136" w14:paraId="4ABB21BC" w14:textId="77777777" w:rsidTr="00FD0455">
        <w:tc>
          <w:tcPr>
            <w:tcW w:w="2171" w:type="dxa"/>
            <w:vAlign w:val="center"/>
          </w:tcPr>
          <w:p w14:paraId="27689AE9" w14:textId="77777777" w:rsidR="00087109" w:rsidRPr="00654136" w:rsidRDefault="00087109" w:rsidP="00FD0455">
            <w:pPr>
              <w:pStyle w:val="Bng"/>
              <w:rPr>
                <w:szCs w:val="26"/>
                <w:lang w:val="fr-FR"/>
              </w:rPr>
            </w:pPr>
            <w:r w:rsidRPr="00654136">
              <w:rPr>
                <w:szCs w:val="26"/>
                <w:lang w:val="fr-FR"/>
              </w:rPr>
              <w:t>Updated_at</w:t>
            </w:r>
          </w:p>
        </w:tc>
        <w:tc>
          <w:tcPr>
            <w:tcW w:w="2216" w:type="dxa"/>
          </w:tcPr>
          <w:p w14:paraId="730BACD1" w14:textId="77777777" w:rsidR="00087109" w:rsidRPr="00654136" w:rsidRDefault="00087109" w:rsidP="00FD0455">
            <w:pPr>
              <w:pStyle w:val="Bng"/>
              <w:rPr>
                <w:szCs w:val="26"/>
              </w:rPr>
            </w:pPr>
            <w:r w:rsidRPr="00654136">
              <w:rPr>
                <w:szCs w:val="26"/>
              </w:rPr>
              <w:t>Timestamp</w:t>
            </w:r>
          </w:p>
        </w:tc>
        <w:tc>
          <w:tcPr>
            <w:tcW w:w="2200" w:type="dxa"/>
            <w:vAlign w:val="center"/>
          </w:tcPr>
          <w:p w14:paraId="21F1B567" w14:textId="77777777" w:rsidR="00087109" w:rsidRPr="00654136" w:rsidRDefault="00087109" w:rsidP="00FD0455">
            <w:pPr>
              <w:pStyle w:val="Bng"/>
              <w:rPr>
                <w:szCs w:val="26"/>
              </w:rPr>
            </w:pPr>
            <w:r w:rsidRPr="00654136">
              <w:rPr>
                <w:szCs w:val="26"/>
              </w:rPr>
              <w:t>Ngày cập nhật</w:t>
            </w:r>
          </w:p>
        </w:tc>
        <w:tc>
          <w:tcPr>
            <w:tcW w:w="2193" w:type="dxa"/>
          </w:tcPr>
          <w:p w14:paraId="50C90469" w14:textId="77777777" w:rsidR="00087109" w:rsidRPr="00654136" w:rsidRDefault="00087109" w:rsidP="00FD0455">
            <w:pPr>
              <w:pStyle w:val="Bng"/>
              <w:rPr>
                <w:szCs w:val="26"/>
              </w:rPr>
            </w:pPr>
          </w:p>
        </w:tc>
      </w:tr>
    </w:tbl>
    <w:p w14:paraId="080A113A" w14:textId="77777777" w:rsidR="00087109" w:rsidRPr="00654136" w:rsidRDefault="00087109" w:rsidP="00087109">
      <w:pPr>
        <w:rPr>
          <w:rFonts w:ascii="Times New Roman" w:hAnsi="Times New Roman" w:cs="Times New Roman"/>
          <w:sz w:val="26"/>
          <w:szCs w:val="26"/>
          <w:lang w:val="fr-FR"/>
        </w:rPr>
      </w:pPr>
    </w:p>
    <w:p w14:paraId="05438F14" w14:textId="77777777" w:rsidR="00087109" w:rsidRPr="00654136" w:rsidRDefault="00087109" w:rsidP="00087109">
      <w:pPr>
        <w:spacing w:after="160" w:line="259" w:lineRule="auto"/>
        <w:rPr>
          <w:rFonts w:ascii="Times New Roman" w:eastAsia="Calibri" w:hAnsi="Times New Roman" w:cs="Times New Roman"/>
          <w:sz w:val="26"/>
          <w:szCs w:val="26"/>
          <w:lang w:val="fr-FR"/>
        </w:rPr>
      </w:pPr>
      <w:r w:rsidRPr="00654136">
        <w:rPr>
          <w:rFonts w:ascii="Times New Roman" w:hAnsi="Times New Roman" w:cs="Times New Roman"/>
          <w:sz w:val="26"/>
          <w:szCs w:val="26"/>
          <w:lang w:val="fr-FR"/>
        </w:rPr>
        <w:br w:type="page"/>
      </w:r>
    </w:p>
    <w:p w14:paraId="0BD49DCD" w14:textId="77777777" w:rsidR="00087109" w:rsidRPr="00654136" w:rsidRDefault="00087109" w:rsidP="00282F96">
      <w:pPr>
        <w:pStyle w:val="noNomal"/>
        <w:numPr>
          <w:ilvl w:val="0"/>
          <w:numId w:val="21"/>
        </w:numPr>
        <w:rPr>
          <w:rFonts w:cs="Times New Roman"/>
          <w:szCs w:val="26"/>
          <w:lang w:val="fr-FR"/>
        </w:rPr>
      </w:pPr>
      <w:r w:rsidRPr="00654136">
        <w:rPr>
          <w:rFonts w:cs="Times New Roman"/>
          <w:szCs w:val="26"/>
          <w:lang w:val="fr-FR"/>
        </w:rPr>
        <w:t>Packages (Gói)</w:t>
      </w:r>
    </w:p>
    <w:p w14:paraId="76B68967" w14:textId="453C2756" w:rsidR="00087109" w:rsidRPr="00654136" w:rsidRDefault="00087109" w:rsidP="00087109">
      <w:pPr>
        <w:pStyle w:val="Caption"/>
        <w:keepNext/>
        <w:rPr>
          <w:rFonts w:cs="Times New Roman"/>
          <w:color w:val="FF0000"/>
          <w:sz w:val="26"/>
          <w:szCs w:val="26"/>
        </w:rPr>
      </w:pPr>
      <w:bookmarkStart w:id="28" w:name="_Toc155019273"/>
      <w:r w:rsidRPr="00654136">
        <w:rPr>
          <w:rFonts w:cs="Times New Roman"/>
          <w:color w:val="FF0000"/>
          <w:sz w:val="26"/>
          <w:szCs w:val="26"/>
        </w:rPr>
        <w:t>Bảng gói dịch vụ</w:t>
      </w:r>
      <w:bookmarkEnd w:id="28"/>
    </w:p>
    <w:tbl>
      <w:tblPr>
        <w:tblStyle w:val="TableGrid"/>
        <w:tblW w:w="0" w:type="auto"/>
        <w:tblLook w:val="04A0" w:firstRow="1" w:lastRow="0" w:firstColumn="1" w:lastColumn="0" w:noHBand="0" w:noVBand="1"/>
      </w:tblPr>
      <w:tblGrid>
        <w:gridCol w:w="2171"/>
        <w:gridCol w:w="2216"/>
        <w:gridCol w:w="2200"/>
        <w:gridCol w:w="2193"/>
      </w:tblGrid>
      <w:tr w:rsidR="00087109" w:rsidRPr="00654136" w14:paraId="2AAC57B5" w14:textId="77777777" w:rsidTr="00FD0455">
        <w:tc>
          <w:tcPr>
            <w:tcW w:w="2171" w:type="dxa"/>
            <w:shd w:val="clear" w:color="auto" w:fill="8DB3E2" w:themeFill="text2" w:themeFillTint="66"/>
          </w:tcPr>
          <w:p w14:paraId="53C21CA4" w14:textId="77777777" w:rsidR="00087109" w:rsidRPr="00654136" w:rsidRDefault="00087109" w:rsidP="00FD0455">
            <w:pPr>
              <w:pStyle w:val="Bng"/>
              <w:jc w:val="center"/>
              <w:rPr>
                <w:b/>
                <w:bCs/>
                <w:szCs w:val="26"/>
              </w:rPr>
            </w:pPr>
            <w:r w:rsidRPr="00654136">
              <w:rPr>
                <w:b/>
                <w:bCs/>
                <w:szCs w:val="26"/>
              </w:rPr>
              <w:t>Column Name</w:t>
            </w:r>
          </w:p>
        </w:tc>
        <w:tc>
          <w:tcPr>
            <w:tcW w:w="2216" w:type="dxa"/>
            <w:shd w:val="clear" w:color="auto" w:fill="8DB3E2" w:themeFill="text2" w:themeFillTint="66"/>
          </w:tcPr>
          <w:p w14:paraId="58D1B2E4" w14:textId="77777777" w:rsidR="00087109" w:rsidRPr="00654136" w:rsidRDefault="00087109" w:rsidP="00FD0455">
            <w:pPr>
              <w:pStyle w:val="Bng"/>
              <w:jc w:val="center"/>
              <w:rPr>
                <w:b/>
                <w:bCs/>
                <w:szCs w:val="26"/>
              </w:rPr>
            </w:pPr>
            <w:r w:rsidRPr="00654136">
              <w:rPr>
                <w:b/>
                <w:bCs/>
                <w:szCs w:val="26"/>
              </w:rPr>
              <w:t>Data Type</w:t>
            </w:r>
          </w:p>
        </w:tc>
        <w:tc>
          <w:tcPr>
            <w:tcW w:w="2200" w:type="dxa"/>
            <w:shd w:val="clear" w:color="auto" w:fill="8DB3E2" w:themeFill="text2" w:themeFillTint="66"/>
          </w:tcPr>
          <w:p w14:paraId="7FC8C392" w14:textId="77777777" w:rsidR="00087109" w:rsidRPr="00654136" w:rsidRDefault="00087109" w:rsidP="00FD0455">
            <w:pPr>
              <w:pStyle w:val="Bng"/>
              <w:jc w:val="center"/>
              <w:rPr>
                <w:b/>
                <w:bCs/>
                <w:szCs w:val="26"/>
              </w:rPr>
            </w:pPr>
            <w:r w:rsidRPr="00654136">
              <w:rPr>
                <w:b/>
                <w:bCs/>
                <w:szCs w:val="26"/>
              </w:rPr>
              <w:t>Description</w:t>
            </w:r>
          </w:p>
        </w:tc>
        <w:tc>
          <w:tcPr>
            <w:tcW w:w="2193" w:type="dxa"/>
            <w:shd w:val="clear" w:color="auto" w:fill="8DB3E2" w:themeFill="text2" w:themeFillTint="66"/>
          </w:tcPr>
          <w:p w14:paraId="5403A3B6" w14:textId="77777777" w:rsidR="00087109" w:rsidRPr="00654136" w:rsidRDefault="00087109" w:rsidP="00FD0455">
            <w:pPr>
              <w:pStyle w:val="Bng"/>
              <w:jc w:val="center"/>
              <w:rPr>
                <w:b/>
                <w:bCs/>
                <w:szCs w:val="26"/>
              </w:rPr>
            </w:pPr>
            <w:r w:rsidRPr="00654136">
              <w:rPr>
                <w:b/>
                <w:bCs/>
                <w:szCs w:val="26"/>
              </w:rPr>
              <w:t>Constraint</w:t>
            </w:r>
          </w:p>
        </w:tc>
      </w:tr>
      <w:tr w:rsidR="00087109" w:rsidRPr="00654136" w14:paraId="1248FEE3" w14:textId="77777777" w:rsidTr="00FD0455">
        <w:tc>
          <w:tcPr>
            <w:tcW w:w="2171" w:type="dxa"/>
          </w:tcPr>
          <w:p w14:paraId="30AD8562" w14:textId="77777777" w:rsidR="00087109" w:rsidRPr="00654136" w:rsidRDefault="00087109" w:rsidP="00FD0455">
            <w:pPr>
              <w:pStyle w:val="Bng"/>
              <w:rPr>
                <w:szCs w:val="26"/>
              </w:rPr>
            </w:pPr>
            <w:r w:rsidRPr="00654136">
              <w:rPr>
                <w:szCs w:val="26"/>
                <w:lang w:val="fr-FR"/>
              </w:rPr>
              <w:t>Id</w:t>
            </w:r>
          </w:p>
        </w:tc>
        <w:tc>
          <w:tcPr>
            <w:tcW w:w="2216" w:type="dxa"/>
          </w:tcPr>
          <w:p w14:paraId="0BE2D726" w14:textId="77777777" w:rsidR="00087109" w:rsidRPr="00654136" w:rsidRDefault="00087109" w:rsidP="00FD0455">
            <w:pPr>
              <w:pStyle w:val="Bng"/>
              <w:rPr>
                <w:szCs w:val="26"/>
              </w:rPr>
            </w:pPr>
            <w:r w:rsidRPr="00654136">
              <w:rPr>
                <w:szCs w:val="26"/>
              </w:rPr>
              <w:t>Bigint(20)</w:t>
            </w:r>
          </w:p>
        </w:tc>
        <w:tc>
          <w:tcPr>
            <w:tcW w:w="2200" w:type="dxa"/>
          </w:tcPr>
          <w:p w14:paraId="1864786A" w14:textId="77777777" w:rsidR="00087109" w:rsidRPr="00654136" w:rsidRDefault="00087109" w:rsidP="00FD0455">
            <w:pPr>
              <w:pStyle w:val="Bng"/>
              <w:rPr>
                <w:szCs w:val="26"/>
              </w:rPr>
            </w:pPr>
            <w:r w:rsidRPr="00654136">
              <w:rPr>
                <w:szCs w:val="26"/>
              </w:rPr>
              <w:t>Id gói</w:t>
            </w:r>
          </w:p>
        </w:tc>
        <w:tc>
          <w:tcPr>
            <w:tcW w:w="2193" w:type="dxa"/>
          </w:tcPr>
          <w:p w14:paraId="616C4968" w14:textId="77777777" w:rsidR="00087109" w:rsidRPr="00654136" w:rsidRDefault="00087109" w:rsidP="00FD0455">
            <w:pPr>
              <w:pStyle w:val="Bng"/>
              <w:rPr>
                <w:szCs w:val="26"/>
              </w:rPr>
            </w:pPr>
            <w:r w:rsidRPr="00654136">
              <w:rPr>
                <w:szCs w:val="26"/>
              </w:rPr>
              <w:t>Primary Key, Indentity</w:t>
            </w:r>
          </w:p>
        </w:tc>
      </w:tr>
      <w:tr w:rsidR="00087109" w:rsidRPr="00654136" w14:paraId="4056FE63" w14:textId="77777777" w:rsidTr="00FD0455">
        <w:tc>
          <w:tcPr>
            <w:tcW w:w="2171" w:type="dxa"/>
          </w:tcPr>
          <w:p w14:paraId="156717B8" w14:textId="77777777" w:rsidR="00087109" w:rsidRPr="00654136" w:rsidRDefault="00087109" w:rsidP="00FD0455">
            <w:pPr>
              <w:pStyle w:val="Bng"/>
              <w:rPr>
                <w:szCs w:val="26"/>
              </w:rPr>
            </w:pPr>
            <w:r w:rsidRPr="00654136">
              <w:rPr>
                <w:szCs w:val="26"/>
                <w:lang w:val="fr-FR"/>
              </w:rPr>
              <w:t>Content</w:t>
            </w:r>
          </w:p>
        </w:tc>
        <w:tc>
          <w:tcPr>
            <w:tcW w:w="2216" w:type="dxa"/>
          </w:tcPr>
          <w:p w14:paraId="2F05ABBC" w14:textId="77777777" w:rsidR="00087109" w:rsidRPr="00654136" w:rsidRDefault="00087109" w:rsidP="00FD0455">
            <w:pPr>
              <w:pStyle w:val="Bng"/>
              <w:rPr>
                <w:szCs w:val="26"/>
              </w:rPr>
            </w:pPr>
            <w:r w:rsidRPr="00654136">
              <w:rPr>
                <w:szCs w:val="26"/>
              </w:rPr>
              <w:t>Varchar(255)</w:t>
            </w:r>
          </w:p>
        </w:tc>
        <w:tc>
          <w:tcPr>
            <w:tcW w:w="2200" w:type="dxa"/>
          </w:tcPr>
          <w:p w14:paraId="079A267D" w14:textId="77777777" w:rsidR="00087109" w:rsidRPr="00654136" w:rsidRDefault="00087109" w:rsidP="00FD0455">
            <w:pPr>
              <w:pStyle w:val="Bng"/>
              <w:rPr>
                <w:szCs w:val="26"/>
              </w:rPr>
            </w:pPr>
            <w:r w:rsidRPr="00654136">
              <w:rPr>
                <w:szCs w:val="26"/>
              </w:rPr>
              <w:t>Nội dung</w:t>
            </w:r>
          </w:p>
        </w:tc>
        <w:tc>
          <w:tcPr>
            <w:tcW w:w="2193" w:type="dxa"/>
          </w:tcPr>
          <w:p w14:paraId="3FC33F0F" w14:textId="77777777" w:rsidR="00087109" w:rsidRPr="00654136" w:rsidRDefault="00087109" w:rsidP="00FD0455">
            <w:pPr>
              <w:pStyle w:val="Bng"/>
              <w:rPr>
                <w:szCs w:val="26"/>
              </w:rPr>
            </w:pPr>
            <w:r w:rsidRPr="00654136">
              <w:rPr>
                <w:szCs w:val="26"/>
              </w:rPr>
              <w:t>Not null</w:t>
            </w:r>
          </w:p>
        </w:tc>
      </w:tr>
      <w:tr w:rsidR="00087109" w:rsidRPr="00654136" w14:paraId="7EA52EE4" w14:textId="77777777" w:rsidTr="00FD0455">
        <w:tc>
          <w:tcPr>
            <w:tcW w:w="2171" w:type="dxa"/>
          </w:tcPr>
          <w:p w14:paraId="6469F0EE" w14:textId="77777777" w:rsidR="00087109" w:rsidRPr="00654136" w:rsidRDefault="00087109" w:rsidP="00FD0455">
            <w:pPr>
              <w:pStyle w:val="Bng"/>
              <w:rPr>
                <w:szCs w:val="26"/>
                <w:lang w:val="fr-FR"/>
              </w:rPr>
            </w:pPr>
            <w:r w:rsidRPr="00654136">
              <w:rPr>
                <w:szCs w:val="26"/>
                <w:lang w:val="fr-FR"/>
              </w:rPr>
              <w:t>Price</w:t>
            </w:r>
          </w:p>
        </w:tc>
        <w:tc>
          <w:tcPr>
            <w:tcW w:w="2216" w:type="dxa"/>
          </w:tcPr>
          <w:p w14:paraId="4F4CD9EA" w14:textId="77777777" w:rsidR="00087109" w:rsidRPr="00654136" w:rsidRDefault="00087109" w:rsidP="00FD0455">
            <w:pPr>
              <w:pStyle w:val="Bng"/>
              <w:rPr>
                <w:szCs w:val="26"/>
              </w:rPr>
            </w:pPr>
            <w:r w:rsidRPr="00654136">
              <w:rPr>
                <w:szCs w:val="26"/>
              </w:rPr>
              <w:t>Bigint(20)</w:t>
            </w:r>
          </w:p>
        </w:tc>
        <w:tc>
          <w:tcPr>
            <w:tcW w:w="2200" w:type="dxa"/>
          </w:tcPr>
          <w:p w14:paraId="5250BEB9" w14:textId="77777777" w:rsidR="00087109" w:rsidRPr="00654136" w:rsidRDefault="00087109" w:rsidP="00FD0455">
            <w:pPr>
              <w:pStyle w:val="Bng"/>
              <w:rPr>
                <w:szCs w:val="26"/>
              </w:rPr>
            </w:pPr>
            <w:r w:rsidRPr="00654136">
              <w:rPr>
                <w:szCs w:val="26"/>
              </w:rPr>
              <w:t>Giá</w:t>
            </w:r>
          </w:p>
        </w:tc>
        <w:tc>
          <w:tcPr>
            <w:tcW w:w="2193" w:type="dxa"/>
          </w:tcPr>
          <w:p w14:paraId="7EB19B71" w14:textId="77777777" w:rsidR="00087109" w:rsidRPr="00654136" w:rsidRDefault="00087109" w:rsidP="00FD0455">
            <w:pPr>
              <w:pStyle w:val="Bng"/>
              <w:rPr>
                <w:szCs w:val="26"/>
              </w:rPr>
            </w:pPr>
          </w:p>
        </w:tc>
      </w:tr>
      <w:tr w:rsidR="00087109" w:rsidRPr="00654136" w14:paraId="5DE6BE60" w14:textId="77777777" w:rsidTr="00FD0455">
        <w:tc>
          <w:tcPr>
            <w:tcW w:w="2171" w:type="dxa"/>
          </w:tcPr>
          <w:p w14:paraId="2204CFF3" w14:textId="77777777" w:rsidR="00087109" w:rsidRPr="00654136" w:rsidRDefault="00087109" w:rsidP="00FD0455">
            <w:pPr>
              <w:pStyle w:val="Bng"/>
              <w:rPr>
                <w:szCs w:val="26"/>
                <w:lang w:val="fr-FR"/>
              </w:rPr>
            </w:pPr>
            <w:r w:rsidRPr="00654136">
              <w:rPr>
                <w:szCs w:val="26"/>
                <w:lang w:val="fr-FR"/>
              </w:rPr>
              <w:t>Background</w:t>
            </w:r>
          </w:p>
        </w:tc>
        <w:tc>
          <w:tcPr>
            <w:tcW w:w="2216" w:type="dxa"/>
          </w:tcPr>
          <w:p w14:paraId="2DAA5F24" w14:textId="77777777" w:rsidR="00087109" w:rsidRPr="00654136" w:rsidRDefault="00087109" w:rsidP="00FD0455">
            <w:pPr>
              <w:pStyle w:val="Bng"/>
              <w:rPr>
                <w:szCs w:val="26"/>
              </w:rPr>
            </w:pPr>
            <w:r w:rsidRPr="00654136">
              <w:rPr>
                <w:szCs w:val="26"/>
              </w:rPr>
              <w:t>Varchar(255)</w:t>
            </w:r>
          </w:p>
        </w:tc>
        <w:tc>
          <w:tcPr>
            <w:tcW w:w="2200" w:type="dxa"/>
          </w:tcPr>
          <w:p w14:paraId="7C10B4F4" w14:textId="77777777" w:rsidR="00087109" w:rsidRPr="00654136" w:rsidRDefault="00087109" w:rsidP="00FD0455">
            <w:pPr>
              <w:pStyle w:val="Bng"/>
              <w:rPr>
                <w:szCs w:val="26"/>
              </w:rPr>
            </w:pPr>
            <w:r w:rsidRPr="00654136">
              <w:rPr>
                <w:szCs w:val="26"/>
                <w:lang w:val="fr-FR"/>
              </w:rPr>
              <w:t>Background</w:t>
            </w:r>
          </w:p>
        </w:tc>
        <w:tc>
          <w:tcPr>
            <w:tcW w:w="2193" w:type="dxa"/>
          </w:tcPr>
          <w:p w14:paraId="27FADC6B" w14:textId="77777777" w:rsidR="00087109" w:rsidRPr="00654136" w:rsidRDefault="00087109" w:rsidP="00FD0455">
            <w:pPr>
              <w:pStyle w:val="Bng"/>
              <w:rPr>
                <w:szCs w:val="26"/>
              </w:rPr>
            </w:pPr>
          </w:p>
        </w:tc>
      </w:tr>
      <w:tr w:rsidR="00087109" w:rsidRPr="00654136" w14:paraId="48BC6BC8" w14:textId="77777777" w:rsidTr="00FD0455">
        <w:tc>
          <w:tcPr>
            <w:tcW w:w="2171" w:type="dxa"/>
          </w:tcPr>
          <w:p w14:paraId="782249FB" w14:textId="77777777" w:rsidR="00087109" w:rsidRPr="00654136" w:rsidRDefault="00087109" w:rsidP="00FD0455">
            <w:pPr>
              <w:pStyle w:val="Bng"/>
              <w:rPr>
                <w:szCs w:val="26"/>
                <w:lang w:val="fr-FR"/>
              </w:rPr>
            </w:pPr>
            <w:r w:rsidRPr="00654136">
              <w:rPr>
                <w:szCs w:val="26"/>
                <w:lang w:val="fr-FR"/>
              </w:rPr>
              <w:t>Detail</w:t>
            </w:r>
          </w:p>
        </w:tc>
        <w:tc>
          <w:tcPr>
            <w:tcW w:w="2216" w:type="dxa"/>
          </w:tcPr>
          <w:p w14:paraId="567D0B9B" w14:textId="77777777" w:rsidR="00087109" w:rsidRPr="00654136" w:rsidRDefault="00087109" w:rsidP="00FD0455">
            <w:pPr>
              <w:pStyle w:val="Bng"/>
              <w:rPr>
                <w:szCs w:val="26"/>
              </w:rPr>
            </w:pPr>
            <w:r w:rsidRPr="00654136">
              <w:rPr>
                <w:szCs w:val="26"/>
              </w:rPr>
              <w:t>Varchar(255)</w:t>
            </w:r>
          </w:p>
        </w:tc>
        <w:tc>
          <w:tcPr>
            <w:tcW w:w="2200" w:type="dxa"/>
          </w:tcPr>
          <w:p w14:paraId="16332908" w14:textId="77777777" w:rsidR="00087109" w:rsidRPr="00654136" w:rsidRDefault="00087109" w:rsidP="00FD0455">
            <w:pPr>
              <w:pStyle w:val="Bng"/>
              <w:rPr>
                <w:szCs w:val="26"/>
              </w:rPr>
            </w:pPr>
            <w:r w:rsidRPr="00654136">
              <w:rPr>
                <w:szCs w:val="26"/>
              </w:rPr>
              <w:t>Chi tiết</w:t>
            </w:r>
          </w:p>
        </w:tc>
        <w:tc>
          <w:tcPr>
            <w:tcW w:w="2193" w:type="dxa"/>
          </w:tcPr>
          <w:p w14:paraId="43B9C4B7" w14:textId="77777777" w:rsidR="00087109" w:rsidRPr="00654136" w:rsidRDefault="00087109" w:rsidP="00FD0455">
            <w:pPr>
              <w:pStyle w:val="Bng"/>
              <w:rPr>
                <w:szCs w:val="26"/>
              </w:rPr>
            </w:pPr>
          </w:p>
        </w:tc>
      </w:tr>
      <w:tr w:rsidR="00087109" w:rsidRPr="00654136" w14:paraId="243120F6" w14:textId="77777777" w:rsidTr="00FD0455">
        <w:tc>
          <w:tcPr>
            <w:tcW w:w="2171" w:type="dxa"/>
          </w:tcPr>
          <w:p w14:paraId="7F7FC68C" w14:textId="77777777" w:rsidR="00087109" w:rsidRPr="00654136" w:rsidRDefault="00087109" w:rsidP="00FD0455">
            <w:pPr>
              <w:pStyle w:val="Bng"/>
              <w:rPr>
                <w:szCs w:val="26"/>
                <w:lang w:val="fr-FR"/>
              </w:rPr>
            </w:pPr>
            <w:r w:rsidRPr="00654136">
              <w:rPr>
                <w:szCs w:val="26"/>
                <w:lang w:val="fr-FR"/>
              </w:rPr>
              <w:t>ServiceId</w:t>
            </w:r>
          </w:p>
        </w:tc>
        <w:tc>
          <w:tcPr>
            <w:tcW w:w="2216" w:type="dxa"/>
          </w:tcPr>
          <w:p w14:paraId="63F0E277" w14:textId="77777777" w:rsidR="00087109" w:rsidRPr="00654136" w:rsidRDefault="00087109" w:rsidP="00FD0455">
            <w:pPr>
              <w:pStyle w:val="Bng"/>
              <w:rPr>
                <w:szCs w:val="26"/>
              </w:rPr>
            </w:pPr>
            <w:r w:rsidRPr="00654136">
              <w:rPr>
                <w:szCs w:val="26"/>
              </w:rPr>
              <w:t>Int(11)</w:t>
            </w:r>
          </w:p>
        </w:tc>
        <w:tc>
          <w:tcPr>
            <w:tcW w:w="2200" w:type="dxa"/>
          </w:tcPr>
          <w:p w14:paraId="2B2CE7F1" w14:textId="77777777" w:rsidR="00087109" w:rsidRPr="00654136" w:rsidRDefault="00087109" w:rsidP="00FD0455">
            <w:pPr>
              <w:pStyle w:val="Bng"/>
              <w:rPr>
                <w:szCs w:val="26"/>
              </w:rPr>
            </w:pPr>
            <w:r w:rsidRPr="00654136">
              <w:rPr>
                <w:szCs w:val="26"/>
              </w:rPr>
              <w:t>Id dịch vụ</w:t>
            </w:r>
          </w:p>
        </w:tc>
        <w:tc>
          <w:tcPr>
            <w:tcW w:w="2193" w:type="dxa"/>
          </w:tcPr>
          <w:p w14:paraId="74CAD3ED" w14:textId="77777777" w:rsidR="00087109" w:rsidRPr="00654136" w:rsidRDefault="00087109" w:rsidP="00FD0455">
            <w:pPr>
              <w:pStyle w:val="Bng"/>
              <w:rPr>
                <w:szCs w:val="26"/>
              </w:rPr>
            </w:pPr>
          </w:p>
        </w:tc>
      </w:tr>
      <w:tr w:rsidR="00087109" w:rsidRPr="00654136" w14:paraId="75873D70" w14:textId="77777777" w:rsidTr="00FD0455">
        <w:tc>
          <w:tcPr>
            <w:tcW w:w="2171" w:type="dxa"/>
          </w:tcPr>
          <w:p w14:paraId="0BCA4C92" w14:textId="77777777" w:rsidR="00087109" w:rsidRPr="00654136" w:rsidRDefault="00087109" w:rsidP="00FD0455">
            <w:pPr>
              <w:pStyle w:val="Bng"/>
              <w:rPr>
                <w:szCs w:val="26"/>
                <w:lang w:val="fr-FR"/>
              </w:rPr>
            </w:pPr>
            <w:r w:rsidRPr="00654136">
              <w:rPr>
                <w:szCs w:val="26"/>
                <w:lang w:val="fr-FR"/>
              </w:rPr>
              <w:t xml:space="preserve">MenuId </w:t>
            </w:r>
          </w:p>
        </w:tc>
        <w:tc>
          <w:tcPr>
            <w:tcW w:w="2216" w:type="dxa"/>
          </w:tcPr>
          <w:p w14:paraId="6AE8304A" w14:textId="77777777" w:rsidR="00087109" w:rsidRPr="00654136" w:rsidRDefault="00087109" w:rsidP="00FD0455">
            <w:pPr>
              <w:pStyle w:val="Bng"/>
              <w:rPr>
                <w:szCs w:val="26"/>
              </w:rPr>
            </w:pPr>
            <w:r w:rsidRPr="00654136">
              <w:rPr>
                <w:szCs w:val="26"/>
              </w:rPr>
              <w:t>Int(11)</w:t>
            </w:r>
          </w:p>
        </w:tc>
        <w:tc>
          <w:tcPr>
            <w:tcW w:w="2200" w:type="dxa"/>
          </w:tcPr>
          <w:p w14:paraId="68916A03" w14:textId="77777777" w:rsidR="00087109" w:rsidRPr="00654136" w:rsidRDefault="00087109" w:rsidP="00FD0455">
            <w:pPr>
              <w:pStyle w:val="Bng"/>
              <w:rPr>
                <w:szCs w:val="26"/>
              </w:rPr>
            </w:pPr>
            <w:r w:rsidRPr="00654136">
              <w:rPr>
                <w:szCs w:val="26"/>
              </w:rPr>
              <w:t>Id thực đơn</w:t>
            </w:r>
          </w:p>
        </w:tc>
        <w:tc>
          <w:tcPr>
            <w:tcW w:w="2193" w:type="dxa"/>
          </w:tcPr>
          <w:p w14:paraId="2D9CDAEB" w14:textId="77777777" w:rsidR="00087109" w:rsidRPr="00654136" w:rsidRDefault="00087109" w:rsidP="00FD0455">
            <w:pPr>
              <w:pStyle w:val="Bng"/>
              <w:rPr>
                <w:szCs w:val="26"/>
              </w:rPr>
            </w:pPr>
          </w:p>
        </w:tc>
      </w:tr>
      <w:tr w:rsidR="00087109" w:rsidRPr="00654136" w14:paraId="222F1D69" w14:textId="77777777" w:rsidTr="00FD0455">
        <w:tc>
          <w:tcPr>
            <w:tcW w:w="2171" w:type="dxa"/>
            <w:vAlign w:val="center"/>
          </w:tcPr>
          <w:p w14:paraId="604CEA3F" w14:textId="77777777" w:rsidR="00087109" w:rsidRPr="00654136" w:rsidRDefault="00087109" w:rsidP="00FD0455">
            <w:pPr>
              <w:pStyle w:val="Bng"/>
              <w:rPr>
                <w:szCs w:val="26"/>
                <w:lang w:val="fr-FR"/>
              </w:rPr>
            </w:pPr>
            <w:r w:rsidRPr="00654136">
              <w:rPr>
                <w:szCs w:val="26"/>
                <w:lang w:val="fr-FR"/>
              </w:rPr>
              <w:t>Created_at</w:t>
            </w:r>
          </w:p>
        </w:tc>
        <w:tc>
          <w:tcPr>
            <w:tcW w:w="2216" w:type="dxa"/>
          </w:tcPr>
          <w:p w14:paraId="01C356C5" w14:textId="77777777" w:rsidR="00087109" w:rsidRPr="00654136" w:rsidRDefault="00087109" w:rsidP="00FD0455">
            <w:pPr>
              <w:pStyle w:val="Bng"/>
              <w:rPr>
                <w:szCs w:val="26"/>
              </w:rPr>
            </w:pPr>
            <w:r w:rsidRPr="00654136">
              <w:rPr>
                <w:szCs w:val="26"/>
              </w:rPr>
              <w:t>Timestamp</w:t>
            </w:r>
          </w:p>
        </w:tc>
        <w:tc>
          <w:tcPr>
            <w:tcW w:w="2200" w:type="dxa"/>
            <w:vAlign w:val="center"/>
          </w:tcPr>
          <w:p w14:paraId="3DE47BEA" w14:textId="77777777" w:rsidR="00087109" w:rsidRPr="00654136" w:rsidRDefault="00087109" w:rsidP="00FD0455">
            <w:pPr>
              <w:pStyle w:val="Bng"/>
              <w:rPr>
                <w:szCs w:val="26"/>
              </w:rPr>
            </w:pPr>
            <w:r w:rsidRPr="00654136">
              <w:rPr>
                <w:szCs w:val="26"/>
              </w:rPr>
              <w:t>Ngày tạo</w:t>
            </w:r>
          </w:p>
        </w:tc>
        <w:tc>
          <w:tcPr>
            <w:tcW w:w="2193" w:type="dxa"/>
          </w:tcPr>
          <w:p w14:paraId="01728A45" w14:textId="77777777" w:rsidR="00087109" w:rsidRPr="00654136" w:rsidRDefault="00087109" w:rsidP="00FD0455">
            <w:pPr>
              <w:pStyle w:val="Bng"/>
              <w:rPr>
                <w:szCs w:val="26"/>
              </w:rPr>
            </w:pPr>
          </w:p>
        </w:tc>
      </w:tr>
      <w:tr w:rsidR="00087109" w:rsidRPr="00654136" w14:paraId="52CB01B9" w14:textId="77777777" w:rsidTr="00FD0455">
        <w:tc>
          <w:tcPr>
            <w:tcW w:w="2171" w:type="dxa"/>
            <w:vAlign w:val="center"/>
          </w:tcPr>
          <w:p w14:paraId="0487FC4C" w14:textId="77777777" w:rsidR="00087109" w:rsidRPr="00654136" w:rsidRDefault="00087109" w:rsidP="00FD0455">
            <w:pPr>
              <w:pStyle w:val="Bng"/>
              <w:rPr>
                <w:szCs w:val="26"/>
                <w:lang w:val="fr-FR"/>
              </w:rPr>
            </w:pPr>
            <w:r w:rsidRPr="00654136">
              <w:rPr>
                <w:szCs w:val="26"/>
                <w:lang w:val="fr-FR"/>
              </w:rPr>
              <w:t>Updated_at</w:t>
            </w:r>
          </w:p>
        </w:tc>
        <w:tc>
          <w:tcPr>
            <w:tcW w:w="2216" w:type="dxa"/>
          </w:tcPr>
          <w:p w14:paraId="6FE6A298" w14:textId="77777777" w:rsidR="00087109" w:rsidRPr="00654136" w:rsidRDefault="00087109" w:rsidP="00FD0455">
            <w:pPr>
              <w:pStyle w:val="Bng"/>
              <w:rPr>
                <w:szCs w:val="26"/>
              </w:rPr>
            </w:pPr>
            <w:r w:rsidRPr="00654136">
              <w:rPr>
                <w:szCs w:val="26"/>
              </w:rPr>
              <w:t>Timestamp</w:t>
            </w:r>
          </w:p>
        </w:tc>
        <w:tc>
          <w:tcPr>
            <w:tcW w:w="2200" w:type="dxa"/>
            <w:vAlign w:val="center"/>
          </w:tcPr>
          <w:p w14:paraId="7DF8A580" w14:textId="77777777" w:rsidR="00087109" w:rsidRPr="00654136" w:rsidRDefault="00087109" w:rsidP="00FD0455">
            <w:pPr>
              <w:pStyle w:val="Bng"/>
              <w:rPr>
                <w:szCs w:val="26"/>
              </w:rPr>
            </w:pPr>
            <w:r w:rsidRPr="00654136">
              <w:rPr>
                <w:szCs w:val="26"/>
              </w:rPr>
              <w:t>Ngày cập nhật</w:t>
            </w:r>
          </w:p>
        </w:tc>
        <w:tc>
          <w:tcPr>
            <w:tcW w:w="2193" w:type="dxa"/>
          </w:tcPr>
          <w:p w14:paraId="46F226E5" w14:textId="77777777" w:rsidR="00087109" w:rsidRPr="00654136" w:rsidRDefault="00087109" w:rsidP="00FD0455">
            <w:pPr>
              <w:pStyle w:val="Bng"/>
              <w:rPr>
                <w:szCs w:val="26"/>
              </w:rPr>
            </w:pPr>
          </w:p>
        </w:tc>
      </w:tr>
    </w:tbl>
    <w:p w14:paraId="510DEA93" w14:textId="77777777" w:rsidR="00087109" w:rsidRPr="00654136" w:rsidRDefault="00087109" w:rsidP="00087109">
      <w:pPr>
        <w:rPr>
          <w:rFonts w:ascii="Times New Roman" w:hAnsi="Times New Roman" w:cs="Times New Roman"/>
          <w:sz w:val="26"/>
          <w:szCs w:val="26"/>
          <w:lang w:val="fr-FR"/>
        </w:rPr>
      </w:pPr>
    </w:p>
    <w:p w14:paraId="1DECF779" w14:textId="77777777" w:rsidR="00087109" w:rsidRPr="00654136" w:rsidRDefault="00087109" w:rsidP="00087109">
      <w:pPr>
        <w:spacing w:after="160" w:line="259" w:lineRule="auto"/>
        <w:rPr>
          <w:rFonts w:ascii="Times New Roman" w:eastAsia="Calibri" w:hAnsi="Times New Roman" w:cs="Times New Roman"/>
          <w:sz w:val="26"/>
          <w:szCs w:val="26"/>
          <w:lang w:val="fr-FR"/>
        </w:rPr>
      </w:pPr>
      <w:r w:rsidRPr="00654136">
        <w:rPr>
          <w:rFonts w:ascii="Times New Roman" w:hAnsi="Times New Roman" w:cs="Times New Roman"/>
          <w:sz w:val="26"/>
          <w:szCs w:val="26"/>
          <w:lang w:val="fr-FR"/>
        </w:rPr>
        <w:br w:type="page"/>
      </w:r>
    </w:p>
    <w:p w14:paraId="26DEB047" w14:textId="77777777" w:rsidR="00087109" w:rsidRPr="00654136" w:rsidRDefault="00087109" w:rsidP="00282F96">
      <w:pPr>
        <w:pStyle w:val="noNomal"/>
        <w:numPr>
          <w:ilvl w:val="0"/>
          <w:numId w:val="21"/>
        </w:numPr>
        <w:rPr>
          <w:rFonts w:cs="Times New Roman"/>
          <w:szCs w:val="26"/>
          <w:lang w:val="fr-FR"/>
        </w:rPr>
      </w:pPr>
      <w:r w:rsidRPr="00654136">
        <w:rPr>
          <w:rFonts w:cs="Times New Roman"/>
          <w:szCs w:val="26"/>
          <w:lang w:val="fr-FR"/>
        </w:rPr>
        <w:t>Criterias (Các tiêu chí)</w:t>
      </w:r>
    </w:p>
    <w:p w14:paraId="481D6D08" w14:textId="4938AAD1" w:rsidR="00087109" w:rsidRPr="00654136" w:rsidRDefault="00087109" w:rsidP="00087109">
      <w:pPr>
        <w:pStyle w:val="Caption"/>
        <w:keepNext/>
        <w:rPr>
          <w:rFonts w:cs="Times New Roman"/>
          <w:color w:val="FF0000"/>
          <w:sz w:val="26"/>
          <w:szCs w:val="26"/>
          <w:lang w:val="fr-FR"/>
        </w:rPr>
      </w:pPr>
      <w:bookmarkStart w:id="29" w:name="_Toc155019274"/>
      <w:r w:rsidRPr="00654136">
        <w:rPr>
          <w:rFonts w:cs="Times New Roman"/>
          <w:color w:val="FF0000"/>
          <w:sz w:val="26"/>
          <w:szCs w:val="26"/>
          <w:lang w:val="fr-FR"/>
        </w:rPr>
        <w:t>Bảng các tiêu chí chí trong gói dịch vụ</w:t>
      </w:r>
      <w:bookmarkEnd w:id="29"/>
    </w:p>
    <w:tbl>
      <w:tblPr>
        <w:tblStyle w:val="TableGrid"/>
        <w:tblW w:w="0" w:type="auto"/>
        <w:tblLook w:val="04A0" w:firstRow="1" w:lastRow="0" w:firstColumn="1" w:lastColumn="0" w:noHBand="0" w:noVBand="1"/>
      </w:tblPr>
      <w:tblGrid>
        <w:gridCol w:w="2171"/>
        <w:gridCol w:w="2216"/>
        <w:gridCol w:w="2200"/>
        <w:gridCol w:w="2193"/>
      </w:tblGrid>
      <w:tr w:rsidR="00087109" w:rsidRPr="00654136" w14:paraId="200754BB" w14:textId="77777777" w:rsidTr="00FD0455">
        <w:tc>
          <w:tcPr>
            <w:tcW w:w="2171" w:type="dxa"/>
            <w:shd w:val="clear" w:color="auto" w:fill="8DB3E2" w:themeFill="text2" w:themeFillTint="66"/>
          </w:tcPr>
          <w:p w14:paraId="2BECB28F" w14:textId="77777777" w:rsidR="00087109" w:rsidRPr="00654136" w:rsidRDefault="00087109" w:rsidP="00FD0455">
            <w:pPr>
              <w:pStyle w:val="Bng"/>
              <w:jc w:val="center"/>
              <w:rPr>
                <w:b/>
                <w:bCs/>
                <w:szCs w:val="26"/>
              </w:rPr>
            </w:pPr>
            <w:r w:rsidRPr="00654136">
              <w:rPr>
                <w:b/>
                <w:bCs/>
                <w:szCs w:val="26"/>
              </w:rPr>
              <w:t>Column Name</w:t>
            </w:r>
          </w:p>
        </w:tc>
        <w:tc>
          <w:tcPr>
            <w:tcW w:w="2216" w:type="dxa"/>
            <w:shd w:val="clear" w:color="auto" w:fill="8DB3E2" w:themeFill="text2" w:themeFillTint="66"/>
          </w:tcPr>
          <w:p w14:paraId="328AEBF2" w14:textId="77777777" w:rsidR="00087109" w:rsidRPr="00654136" w:rsidRDefault="00087109" w:rsidP="00FD0455">
            <w:pPr>
              <w:pStyle w:val="Bng"/>
              <w:jc w:val="center"/>
              <w:rPr>
                <w:b/>
                <w:bCs/>
                <w:szCs w:val="26"/>
              </w:rPr>
            </w:pPr>
            <w:r w:rsidRPr="00654136">
              <w:rPr>
                <w:b/>
                <w:bCs/>
                <w:szCs w:val="26"/>
              </w:rPr>
              <w:t>Data Type</w:t>
            </w:r>
          </w:p>
        </w:tc>
        <w:tc>
          <w:tcPr>
            <w:tcW w:w="2200" w:type="dxa"/>
            <w:shd w:val="clear" w:color="auto" w:fill="8DB3E2" w:themeFill="text2" w:themeFillTint="66"/>
          </w:tcPr>
          <w:p w14:paraId="168A6E25" w14:textId="77777777" w:rsidR="00087109" w:rsidRPr="00654136" w:rsidRDefault="00087109" w:rsidP="00FD0455">
            <w:pPr>
              <w:pStyle w:val="Bng"/>
              <w:jc w:val="center"/>
              <w:rPr>
                <w:b/>
                <w:bCs/>
                <w:szCs w:val="26"/>
              </w:rPr>
            </w:pPr>
            <w:r w:rsidRPr="00654136">
              <w:rPr>
                <w:b/>
                <w:bCs/>
                <w:szCs w:val="26"/>
              </w:rPr>
              <w:t>Description</w:t>
            </w:r>
          </w:p>
        </w:tc>
        <w:tc>
          <w:tcPr>
            <w:tcW w:w="2193" w:type="dxa"/>
            <w:shd w:val="clear" w:color="auto" w:fill="8DB3E2" w:themeFill="text2" w:themeFillTint="66"/>
          </w:tcPr>
          <w:p w14:paraId="57B04301" w14:textId="77777777" w:rsidR="00087109" w:rsidRPr="00654136" w:rsidRDefault="00087109" w:rsidP="00FD0455">
            <w:pPr>
              <w:pStyle w:val="Bng"/>
              <w:jc w:val="center"/>
              <w:rPr>
                <w:b/>
                <w:bCs/>
                <w:szCs w:val="26"/>
              </w:rPr>
            </w:pPr>
            <w:r w:rsidRPr="00654136">
              <w:rPr>
                <w:b/>
                <w:bCs/>
                <w:szCs w:val="26"/>
              </w:rPr>
              <w:t>Constraint</w:t>
            </w:r>
          </w:p>
        </w:tc>
      </w:tr>
      <w:tr w:rsidR="00087109" w:rsidRPr="00654136" w14:paraId="0C5B403C" w14:textId="77777777" w:rsidTr="00FD0455">
        <w:tc>
          <w:tcPr>
            <w:tcW w:w="2171" w:type="dxa"/>
          </w:tcPr>
          <w:p w14:paraId="544A5BD4" w14:textId="77777777" w:rsidR="00087109" w:rsidRPr="00654136" w:rsidRDefault="00087109" w:rsidP="00FD0455">
            <w:pPr>
              <w:pStyle w:val="Bng"/>
              <w:rPr>
                <w:szCs w:val="26"/>
              </w:rPr>
            </w:pPr>
            <w:r w:rsidRPr="00654136">
              <w:rPr>
                <w:szCs w:val="26"/>
                <w:lang w:val="fr-FR"/>
              </w:rPr>
              <w:t>CriteriasId</w:t>
            </w:r>
          </w:p>
        </w:tc>
        <w:tc>
          <w:tcPr>
            <w:tcW w:w="2216" w:type="dxa"/>
          </w:tcPr>
          <w:p w14:paraId="43B1C24F" w14:textId="77777777" w:rsidR="00087109" w:rsidRPr="00654136" w:rsidRDefault="00087109" w:rsidP="00FD0455">
            <w:pPr>
              <w:pStyle w:val="Bng"/>
              <w:rPr>
                <w:szCs w:val="26"/>
              </w:rPr>
            </w:pPr>
            <w:r w:rsidRPr="00654136">
              <w:rPr>
                <w:szCs w:val="26"/>
              </w:rPr>
              <w:t>Int(11)</w:t>
            </w:r>
          </w:p>
        </w:tc>
        <w:tc>
          <w:tcPr>
            <w:tcW w:w="2200" w:type="dxa"/>
          </w:tcPr>
          <w:p w14:paraId="157838ED" w14:textId="77777777" w:rsidR="00087109" w:rsidRPr="00654136" w:rsidRDefault="00087109" w:rsidP="00FD0455">
            <w:pPr>
              <w:pStyle w:val="Bng"/>
              <w:rPr>
                <w:szCs w:val="26"/>
              </w:rPr>
            </w:pPr>
            <w:r w:rsidRPr="00654136">
              <w:rPr>
                <w:szCs w:val="26"/>
              </w:rPr>
              <w:t xml:space="preserve">Id </w:t>
            </w:r>
          </w:p>
        </w:tc>
        <w:tc>
          <w:tcPr>
            <w:tcW w:w="2193" w:type="dxa"/>
          </w:tcPr>
          <w:p w14:paraId="402CA8F9" w14:textId="77777777" w:rsidR="00087109" w:rsidRPr="00654136" w:rsidRDefault="00087109" w:rsidP="00FD0455">
            <w:pPr>
              <w:pStyle w:val="Bng"/>
              <w:rPr>
                <w:szCs w:val="26"/>
              </w:rPr>
            </w:pPr>
            <w:r w:rsidRPr="00654136">
              <w:rPr>
                <w:szCs w:val="26"/>
              </w:rPr>
              <w:t>Primary Key, Indentity</w:t>
            </w:r>
          </w:p>
        </w:tc>
      </w:tr>
      <w:tr w:rsidR="00087109" w:rsidRPr="00654136" w14:paraId="5CB3B1B4" w14:textId="77777777" w:rsidTr="00FD0455">
        <w:tc>
          <w:tcPr>
            <w:tcW w:w="2171" w:type="dxa"/>
          </w:tcPr>
          <w:p w14:paraId="23BC073B" w14:textId="77777777" w:rsidR="00087109" w:rsidRPr="00654136" w:rsidRDefault="00087109" w:rsidP="00FD0455">
            <w:pPr>
              <w:pStyle w:val="Bng"/>
              <w:rPr>
                <w:szCs w:val="26"/>
              </w:rPr>
            </w:pPr>
            <w:r w:rsidRPr="00654136">
              <w:rPr>
                <w:szCs w:val="26"/>
                <w:lang w:val="fr-FR"/>
              </w:rPr>
              <w:t>Content</w:t>
            </w:r>
          </w:p>
        </w:tc>
        <w:tc>
          <w:tcPr>
            <w:tcW w:w="2216" w:type="dxa"/>
          </w:tcPr>
          <w:p w14:paraId="7F6E1635" w14:textId="77777777" w:rsidR="00087109" w:rsidRPr="00654136" w:rsidRDefault="00087109" w:rsidP="00FD0455">
            <w:pPr>
              <w:pStyle w:val="Bng"/>
              <w:rPr>
                <w:szCs w:val="26"/>
              </w:rPr>
            </w:pPr>
            <w:r w:rsidRPr="00654136">
              <w:rPr>
                <w:szCs w:val="26"/>
              </w:rPr>
              <w:t>Varchar(255)</w:t>
            </w:r>
          </w:p>
        </w:tc>
        <w:tc>
          <w:tcPr>
            <w:tcW w:w="2200" w:type="dxa"/>
          </w:tcPr>
          <w:p w14:paraId="3D56DCCD" w14:textId="77777777" w:rsidR="00087109" w:rsidRPr="00654136" w:rsidRDefault="00087109" w:rsidP="00FD0455">
            <w:pPr>
              <w:pStyle w:val="Bng"/>
              <w:rPr>
                <w:szCs w:val="26"/>
              </w:rPr>
            </w:pPr>
            <w:r w:rsidRPr="00654136">
              <w:rPr>
                <w:szCs w:val="26"/>
              </w:rPr>
              <w:t>Nội dung</w:t>
            </w:r>
          </w:p>
        </w:tc>
        <w:tc>
          <w:tcPr>
            <w:tcW w:w="2193" w:type="dxa"/>
          </w:tcPr>
          <w:p w14:paraId="48616D87" w14:textId="77777777" w:rsidR="00087109" w:rsidRPr="00654136" w:rsidRDefault="00087109" w:rsidP="00FD0455">
            <w:pPr>
              <w:pStyle w:val="Bng"/>
              <w:rPr>
                <w:szCs w:val="26"/>
              </w:rPr>
            </w:pPr>
            <w:r w:rsidRPr="00654136">
              <w:rPr>
                <w:szCs w:val="26"/>
              </w:rPr>
              <w:t>Not null</w:t>
            </w:r>
          </w:p>
        </w:tc>
      </w:tr>
      <w:tr w:rsidR="00087109" w:rsidRPr="00654136" w14:paraId="21613B76" w14:textId="77777777" w:rsidTr="00FD0455">
        <w:tc>
          <w:tcPr>
            <w:tcW w:w="2171" w:type="dxa"/>
            <w:vAlign w:val="center"/>
          </w:tcPr>
          <w:p w14:paraId="74B5222D" w14:textId="77777777" w:rsidR="00087109" w:rsidRPr="00654136" w:rsidRDefault="00087109" w:rsidP="00FD0455">
            <w:pPr>
              <w:pStyle w:val="Bng"/>
              <w:rPr>
                <w:szCs w:val="26"/>
                <w:lang w:val="fr-FR"/>
              </w:rPr>
            </w:pPr>
            <w:r w:rsidRPr="00654136">
              <w:rPr>
                <w:szCs w:val="26"/>
                <w:lang w:val="fr-FR"/>
              </w:rPr>
              <w:t>Created_at</w:t>
            </w:r>
          </w:p>
        </w:tc>
        <w:tc>
          <w:tcPr>
            <w:tcW w:w="2216" w:type="dxa"/>
          </w:tcPr>
          <w:p w14:paraId="63ED05BE" w14:textId="77777777" w:rsidR="00087109" w:rsidRPr="00654136" w:rsidRDefault="00087109" w:rsidP="00FD0455">
            <w:pPr>
              <w:pStyle w:val="Bng"/>
              <w:rPr>
                <w:szCs w:val="26"/>
              </w:rPr>
            </w:pPr>
            <w:r w:rsidRPr="00654136">
              <w:rPr>
                <w:szCs w:val="26"/>
              </w:rPr>
              <w:t>Timestamp</w:t>
            </w:r>
          </w:p>
        </w:tc>
        <w:tc>
          <w:tcPr>
            <w:tcW w:w="2200" w:type="dxa"/>
            <w:vAlign w:val="center"/>
          </w:tcPr>
          <w:p w14:paraId="17022B5C" w14:textId="77777777" w:rsidR="00087109" w:rsidRPr="00654136" w:rsidRDefault="00087109" w:rsidP="00FD0455">
            <w:pPr>
              <w:pStyle w:val="Bng"/>
              <w:rPr>
                <w:szCs w:val="26"/>
              </w:rPr>
            </w:pPr>
            <w:r w:rsidRPr="00654136">
              <w:rPr>
                <w:szCs w:val="26"/>
              </w:rPr>
              <w:t>Ngày tạo</w:t>
            </w:r>
          </w:p>
        </w:tc>
        <w:tc>
          <w:tcPr>
            <w:tcW w:w="2193" w:type="dxa"/>
          </w:tcPr>
          <w:p w14:paraId="49461A06" w14:textId="77777777" w:rsidR="00087109" w:rsidRPr="00654136" w:rsidRDefault="00087109" w:rsidP="00FD0455">
            <w:pPr>
              <w:pStyle w:val="Bng"/>
              <w:rPr>
                <w:szCs w:val="26"/>
              </w:rPr>
            </w:pPr>
          </w:p>
        </w:tc>
      </w:tr>
      <w:tr w:rsidR="00087109" w:rsidRPr="00654136" w14:paraId="0BD39D98" w14:textId="77777777" w:rsidTr="00FD0455">
        <w:tc>
          <w:tcPr>
            <w:tcW w:w="2171" w:type="dxa"/>
            <w:vAlign w:val="center"/>
          </w:tcPr>
          <w:p w14:paraId="2A32EB32" w14:textId="77777777" w:rsidR="00087109" w:rsidRPr="00654136" w:rsidRDefault="00087109" w:rsidP="00FD0455">
            <w:pPr>
              <w:pStyle w:val="Bng"/>
              <w:rPr>
                <w:szCs w:val="26"/>
                <w:lang w:val="fr-FR"/>
              </w:rPr>
            </w:pPr>
            <w:r w:rsidRPr="00654136">
              <w:rPr>
                <w:szCs w:val="26"/>
                <w:lang w:val="fr-FR"/>
              </w:rPr>
              <w:t>Updated_at</w:t>
            </w:r>
          </w:p>
        </w:tc>
        <w:tc>
          <w:tcPr>
            <w:tcW w:w="2216" w:type="dxa"/>
          </w:tcPr>
          <w:p w14:paraId="7E75A205" w14:textId="77777777" w:rsidR="00087109" w:rsidRPr="00654136" w:rsidRDefault="00087109" w:rsidP="00FD0455">
            <w:pPr>
              <w:pStyle w:val="Bng"/>
              <w:rPr>
                <w:szCs w:val="26"/>
              </w:rPr>
            </w:pPr>
            <w:r w:rsidRPr="00654136">
              <w:rPr>
                <w:szCs w:val="26"/>
              </w:rPr>
              <w:t>Timestamp</w:t>
            </w:r>
          </w:p>
        </w:tc>
        <w:tc>
          <w:tcPr>
            <w:tcW w:w="2200" w:type="dxa"/>
            <w:vAlign w:val="center"/>
          </w:tcPr>
          <w:p w14:paraId="01D59740" w14:textId="77777777" w:rsidR="00087109" w:rsidRPr="00654136" w:rsidRDefault="00087109" w:rsidP="00FD0455">
            <w:pPr>
              <w:pStyle w:val="Bng"/>
              <w:rPr>
                <w:szCs w:val="26"/>
              </w:rPr>
            </w:pPr>
            <w:r w:rsidRPr="00654136">
              <w:rPr>
                <w:szCs w:val="26"/>
              </w:rPr>
              <w:t>Ngày cập nhật</w:t>
            </w:r>
          </w:p>
        </w:tc>
        <w:tc>
          <w:tcPr>
            <w:tcW w:w="2193" w:type="dxa"/>
          </w:tcPr>
          <w:p w14:paraId="7A18286C" w14:textId="77777777" w:rsidR="00087109" w:rsidRPr="00654136" w:rsidRDefault="00087109" w:rsidP="00FD0455">
            <w:pPr>
              <w:pStyle w:val="Bng"/>
              <w:rPr>
                <w:szCs w:val="26"/>
              </w:rPr>
            </w:pPr>
          </w:p>
        </w:tc>
      </w:tr>
    </w:tbl>
    <w:p w14:paraId="5051790E" w14:textId="77777777" w:rsidR="00087109" w:rsidRPr="00654136" w:rsidRDefault="00087109" w:rsidP="00087109">
      <w:pPr>
        <w:pStyle w:val="noNomal"/>
        <w:ind w:left="927" w:firstLine="0"/>
        <w:rPr>
          <w:rFonts w:cs="Times New Roman"/>
          <w:szCs w:val="26"/>
          <w:lang w:val="fr-FR"/>
        </w:rPr>
      </w:pPr>
    </w:p>
    <w:p w14:paraId="609DE7B3" w14:textId="77777777" w:rsidR="00087109" w:rsidRPr="00654136" w:rsidRDefault="00087109" w:rsidP="00282F96">
      <w:pPr>
        <w:pStyle w:val="noNomal"/>
        <w:numPr>
          <w:ilvl w:val="0"/>
          <w:numId w:val="21"/>
        </w:numPr>
        <w:rPr>
          <w:rFonts w:cs="Times New Roman"/>
          <w:szCs w:val="26"/>
        </w:rPr>
      </w:pPr>
      <w:r w:rsidRPr="00654136">
        <w:rPr>
          <w:rFonts w:cs="Times New Roman"/>
          <w:szCs w:val="26"/>
        </w:rPr>
        <w:t>Package_Criterias (gói dịch vụ)</w:t>
      </w:r>
    </w:p>
    <w:p w14:paraId="24CEA129" w14:textId="1DFDDE1C" w:rsidR="00087109" w:rsidRPr="00654136" w:rsidRDefault="00087109" w:rsidP="00087109">
      <w:pPr>
        <w:pStyle w:val="Caption"/>
        <w:keepNext/>
        <w:rPr>
          <w:rFonts w:cs="Times New Roman"/>
          <w:color w:val="FF0000"/>
          <w:sz w:val="26"/>
          <w:szCs w:val="26"/>
        </w:rPr>
      </w:pPr>
      <w:bookmarkStart w:id="30" w:name="_Toc155019275"/>
      <w:r w:rsidRPr="00654136">
        <w:rPr>
          <w:rFonts w:cs="Times New Roman"/>
          <w:color w:val="FF0000"/>
          <w:sz w:val="26"/>
          <w:szCs w:val="26"/>
        </w:rPr>
        <w:t>Bảng tiêu chí gói dịch vụ</w:t>
      </w:r>
      <w:bookmarkEnd w:id="30"/>
    </w:p>
    <w:tbl>
      <w:tblPr>
        <w:tblStyle w:val="TableGrid"/>
        <w:tblW w:w="0" w:type="auto"/>
        <w:tblLook w:val="04A0" w:firstRow="1" w:lastRow="0" w:firstColumn="1" w:lastColumn="0" w:noHBand="0" w:noVBand="1"/>
      </w:tblPr>
      <w:tblGrid>
        <w:gridCol w:w="2171"/>
        <w:gridCol w:w="2216"/>
        <w:gridCol w:w="2200"/>
        <w:gridCol w:w="2193"/>
      </w:tblGrid>
      <w:tr w:rsidR="00087109" w:rsidRPr="00654136" w14:paraId="5091FDED" w14:textId="77777777" w:rsidTr="00FD0455">
        <w:tc>
          <w:tcPr>
            <w:tcW w:w="2171" w:type="dxa"/>
            <w:shd w:val="clear" w:color="auto" w:fill="8DB3E2" w:themeFill="text2" w:themeFillTint="66"/>
          </w:tcPr>
          <w:p w14:paraId="26096149" w14:textId="77777777" w:rsidR="00087109" w:rsidRPr="00654136" w:rsidRDefault="00087109" w:rsidP="00FD0455">
            <w:pPr>
              <w:pStyle w:val="Bng"/>
              <w:jc w:val="center"/>
              <w:rPr>
                <w:b/>
                <w:bCs/>
                <w:szCs w:val="26"/>
              </w:rPr>
            </w:pPr>
            <w:r w:rsidRPr="00654136">
              <w:rPr>
                <w:b/>
                <w:bCs/>
                <w:szCs w:val="26"/>
              </w:rPr>
              <w:t>Column Name</w:t>
            </w:r>
          </w:p>
        </w:tc>
        <w:tc>
          <w:tcPr>
            <w:tcW w:w="2216" w:type="dxa"/>
            <w:shd w:val="clear" w:color="auto" w:fill="8DB3E2" w:themeFill="text2" w:themeFillTint="66"/>
          </w:tcPr>
          <w:p w14:paraId="50E5FA9F" w14:textId="77777777" w:rsidR="00087109" w:rsidRPr="00654136" w:rsidRDefault="00087109" w:rsidP="00FD0455">
            <w:pPr>
              <w:pStyle w:val="Bng"/>
              <w:jc w:val="center"/>
              <w:rPr>
                <w:b/>
                <w:bCs/>
                <w:szCs w:val="26"/>
              </w:rPr>
            </w:pPr>
            <w:r w:rsidRPr="00654136">
              <w:rPr>
                <w:b/>
                <w:bCs/>
                <w:szCs w:val="26"/>
              </w:rPr>
              <w:t>Data Type</w:t>
            </w:r>
          </w:p>
        </w:tc>
        <w:tc>
          <w:tcPr>
            <w:tcW w:w="2200" w:type="dxa"/>
            <w:shd w:val="clear" w:color="auto" w:fill="8DB3E2" w:themeFill="text2" w:themeFillTint="66"/>
          </w:tcPr>
          <w:p w14:paraId="21CC7C15" w14:textId="77777777" w:rsidR="00087109" w:rsidRPr="00654136" w:rsidRDefault="00087109" w:rsidP="00FD0455">
            <w:pPr>
              <w:pStyle w:val="Bng"/>
              <w:jc w:val="center"/>
              <w:rPr>
                <w:b/>
                <w:bCs/>
                <w:szCs w:val="26"/>
              </w:rPr>
            </w:pPr>
            <w:r w:rsidRPr="00654136">
              <w:rPr>
                <w:b/>
                <w:bCs/>
                <w:szCs w:val="26"/>
              </w:rPr>
              <w:t>Description</w:t>
            </w:r>
          </w:p>
        </w:tc>
        <w:tc>
          <w:tcPr>
            <w:tcW w:w="2193" w:type="dxa"/>
            <w:shd w:val="clear" w:color="auto" w:fill="8DB3E2" w:themeFill="text2" w:themeFillTint="66"/>
          </w:tcPr>
          <w:p w14:paraId="3CC0EEB2" w14:textId="77777777" w:rsidR="00087109" w:rsidRPr="00654136" w:rsidRDefault="00087109" w:rsidP="00FD0455">
            <w:pPr>
              <w:pStyle w:val="Bng"/>
              <w:jc w:val="center"/>
              <w:rPr>
                <w:b/>
                <w:bCs/>
                <w:szCs w:val="26"/>
              </w:rPr>
            </w:pPr>
            <w:r w:rsidRPr="00654136">
              <w:rPr>
                <w:b/>
                <w:bCs/>
                <w:szCs w:val="26"/>
              </w:rPr>
              <w:t>Constraint</w:t>
            </w:r>
          </w:p>
        </w:tc>
      </w:tr>
      <w:tr w:rsidR="00087109" w:rsidRPr="00654136" w14:paraId="6A394B85" w14:textId="77777777" w:rsidTr="00FD0455">
        <w:tc>
          <w:tcPr>
            <w:tcW w:w="2171" w:type="dxa"/>
          </w:tcPr>
          <w:p w14:paraId="0BC75015" w14:textId="77777777" w:rsidR="00087109" w:rsidRPr="00654136" w:rsidRDefault="00087109" w:rsidP="00FD0455">
            <w:pPr>
              <w:pStyle w:val="Bng"/>
              <w:rPr>
                <w:szCs w:val="26"/>
              </w:rPr>
            </w:pPr>
            <w:r w:rsidRPr="00654136">
              <w:rPr>
                <w:szCs w:val="26"/>
                <w:lang w:val="fr-FR"/>
              </w:rPr>
              <w:t>PackageId</w:t>
            </w:r>
          </w:p>
        </w:tc>
        <w:tc>
          <w:tcPr>
            <w:tcW w:w="2216" w:type="dxa"/>
          </w:tcPr>
          <w:p w14:paraId="7857E714" w14:textId="77777777" w:rsidR="00087109" w:rsidRPr="00654136" w:rsidRDefault="00087109" w:rsidP="00FD0455">
            <w:pPr>
              <w:pStyle w:val="Bng"/>
              <w:rPr>
                <w:szCs w:val="26"/>
              </w:rPr>
            </w:pPr>
            <w:r w:rsidRPr="00654136">
              <w:rPr>
                <w:szCs w:val="26"/>
              </w:rPr>
              <w:t>Int(11)</w:t>
            </w:r>
          </w:p>
        </w:tc>
        <w:tc>
          <w:tcPr>
            <w:tcW w:w="2200" w:type="dxa"/>
          </w:tcPr>
          <w:p w14:paraId="5F48E5F8" w14:textId="77777777" w:rsidR="00087109" w:rsidRPr="00654136" w:rsidRDefault="00087109" w:rsidP="00FD0455">
            <w:pPr>
              <w:pStyle w:val="Bng"/>
              <w:rPr>
                <w:szCs w:val="26"/>
              </w:rPr>
            </w:pPr>
            <w:r w:rsidRPr="00654136">
              <w:rPr>
                <w:szCs w:val="26"/>
              </w:rPr>
              <w:t>Id gói</w:t>
            </w:r>
          </w:p>
        </w:tc>
        <w:tc>
          <w:tcPr>
            <w:tcW w:w="2193" w:type="dxa"/>
          </w:tcPr>
          <w:p w14:paraId="0AAB571B" w14:textId="77777777" w:rsidR="00087109" w:rsidRPr="00654136" w:rsidRDefault="00087109" w:rsidP="00FD0455">
            <w:pPr>
              <w:pStyle w:val="Bng"/>
              <w:rPr>
                <w:szCs w:val="26"/>
              </w:rPr>
            </w:pPr>
            <w:r w:rsidRPr="00654136">
              <w:rPr>
                <w:szCs w:val="26"/>
              </w:rPr>
              <w:t>Primary Key, Indentity</w:t>
            </w:r>
          </w:p>
        </w:tc>
      </w:tr>
      <w:tr w:rsidR="00087109" w:rsidRPr="00654136" w14:paraId="02AEC104" w14:textId="77777777" w:rsidTr="00FD0455">
        <w:tc>
          <w:tcPr>
            <w:tcW w:w="2171" w:type="dxa"/>
          </w:tcPr>
          <w:p w14:paraId="33132DAB" w14:textId="77777777" w:rsidR="00087109" w:rsidRPr="00654136" w:rsidRDefault="00087109" w:rsidP="00FD0455">
            <w:pPr>
              <w:pStyle w:val="Bng"/>
              <w:rPr>
                <w:szCs w:val="26"/>
              </w:rPr>
            </w:pPr>
            <w:r w:rsidRPr="00654136">
              <w:rPr>
                <w:szCs w:val="26"/>
                <w:lang w:val="fr-FR"/>
              </w:rPr>
              <w:t>CriteriaId</w:t>
            </w:r>
          </w:p>
        </w:tc>
        <w:tc>
          <w:tcPr>
            <w:tcW w:w="2216" w:type="dxa"/>
          </w:tcPr>
          <w:p w14:paraId="01CBD8BC" w14:textId="77777777" w:rsidR="00087109" w:rsidRPr="00654136" w:rsidRDefault="00087109" w:rsidP="00FD0455">
            <w:pPr>
              <w:pStyle w:val="Bng"/>
              <w:rPr>
                <w:szCs w:val="26"/>
              </w:rPr>
            </w:pPr>
            <w:r w:rsidRPr="00654136">
              <w:rPr>
                <w:szCs w:val="26"/>
              </w:rPr>
              <w:t>Int(11)</w:t>
            </w:r>
          </w:p>
        </w:tc>
        <w:tc>
          <w:tcPr>
            <w:tcW w:w="2200" w:type="dxa"/>
          </w:tcPr>
          <w:p w14:paraId="04464F16" w14:textId="77777777" w:rsidR="00087109" w:rsidRPr="00654136" w:rsidRDefault="00087109" w:rsidP="00FD0455">
            <w:pPr>
              <w:pStyle w:val="Bng"/>
              <w:rPr>
                <w:szCs w:val="26"/>
              </w:rPr>
            </w:pPr>
            <w:r w:rsidRPr="00654136">
              <w:rPr>
                <w:szCs w:val="26"/>
              </w:rPr>
              <w:t>Id dịch vụ</w:t>
            </w:r>
          </w:p>
        </w:tc>
        <w:tc>
          <w:tcPr>
            <w:tcW w:w="2193" w:type="dxa"/>
          </w:tcPr>
          <w:p w14:paraId="1854A79C" w14:textId="77777777" w:rsidR="00087109" w:rsidRPr="00654136" w:rsidRDefault="00087109" w:rsidP="00FD0455">
            <w:pPr>
              <w:pStyle w:val="Bng"/>
              <w:rPr>
                <w:szCs w:val="26"/>
              </w:rPr>
            </w:pPr>
            <w:r w:rsidRPr="00654136">
              <w:rPr>
                <w:szCs w:val="26"/>
              </w:rPr>
              <w:t>Not null</w:t>
            </w:r>
          </w:p>
        </w:tc>
      </w:tr>
      <w:tr w:rsidR="00087109" w:rsidRPr="00654136" w14:paraId="39C2DD93" w14:textId="77777777" w:rsidTr="00FD0455">
        <w:tc>
          <w:tcPr>
            <w:tcW w:w="2171" w:type="dxa"/>
            <w:vAlign w:val="center"/>
          </w:tcPr>
          <w:p w14:paraId="052F6746" w14:textId="77777777" w:rsidR="00087109" w:rsidRPr="00654136" w:rsidRDefault="00087109" w:rsidP="00FD0455">
            <w:pPr>
              <w:pStyle w:val="Bng"/>
              <w:rPr>
                <w:szCs w:val="26"/>
                <w:lang w:val="fr-FR"/>
              </w:rPr>
            </w:pPr>
            <w:r w:rsidRPr="00654136">
              <w:rPr>
                <w:szCs w:val="26"/>
                <w:lang w:val="fr-FR"/>
              </w:rPr>
              <w:t>Created_at</w:t>
            </w:r>
          </w:p>
        </w:tc>
        <w:tc>
          <w:tcPr>
            <w:tcW w:w="2216" w:type="dxa"/>
          </w:tcPr>
          <w:p w14:paraId="069995BB" w14:textId="77777777" w:rsidR="00087109" w:rsidRPr="00654136" w:rsidRDefault="00087109" w:rsidP="00FD0455">
            <w:pPr>
              <w:pStyle w:val="Bng"/>
              <w:rPr>
                <w:szCs w:val="26"/>
              </w:rPr>
            </w:pPr>
            <w:r w:rsidRPr="00654136">
              <w:rPr>
                <w:szCs w:val="26"/>
              </w:rPr>
              <w:t>Timestamp</w:t>
            </w:r>
          </w:p>
        </w:tc>
        <w:tc>
          <w:tcPr>
            <w:tcW w:w="2200" w:type="dxa"/>
            <w:vAlign w:val="center"/>
          </w:tcPr>
          <w:p w14:paraId="4D11D69E" w14:textId="77777777" w:rsidR="00087109" w:rsidRPr="00654136" w:rsidRDefault="00087109" w:rsidP="00FD0455">
            <w:pPr>
              <w:pStyle w:val="Bng"/>
              <w:rPr>
                <w:szCs w:val="26"/>
              </w:rPr>
            </w:pPr>
            <w:r w:rsidRPr="00654136">
              <w:rPr>
                <w:szCs w:val="26"/>
              </w:rPr>
              <w:t>Ngày tạo</w:t>
            </w:r>
          </w:p>
        </w:tc>
        <w:tc>
          <w:tcPr>
            <w:tcW w:w="2193" w:type="dxa"/>
          </w:tcPr>
          <w:p w14:paraId="40633A5D" w14:textId="77777777" w:rsidR="00087109" w:rsidRPr="00654136" w:rsidRDefault="00087109" w:rsidP="00FD0455">
            <w:pPr>
              <w:pStyle w:val="Bng"/>
              <w:rPr>
                <w:szCs w:val="26"/>
              </w:rPr>
            </w:pPr>
          </w:p>
        </w:tc>
      </w:tr>
      <w:tr w:rsidR="00087109" w:rsidRPr="00654136" w14:paraId="312D93B3" w14:textId="77777777" w:rsidTr="00FD0455">
        <w:tc>
          <w:tcPr>
            <w:tcW w:w="2171" w:type="dxa"/>
            <w:vAlign w:val="center"/>
          </w:tcPr>
          <w:p w14:paraId="03BB1770" w14:textId="77777777" w:rsidR="00087109" w:rsidRPr="00654136" w:rsidRDefault="00087109" w:rsidP="00FD0455">
            <w:pPr>
              <w:pStyle w:val="Bng"/>
              <w:rPr>
                <w:szCs w:val="26"/>
                <w:lang w:val="fr-FR"/>
              </w:rPr>
            </w:pPr>
            <w:r w:rsidRPr="00654136">
              <w:rPr>
                <w:szCs w:val="26"/>
                <w:lang w:val="fr-FR"/>
              </w:rPr>
              <w:t>Updated_at</w:t>
            </w:r>
          </w:p>
        </w:tc>
        <w:tc>
          <w:tcPr>
            <w:tcW w:w="2216" w:type="dxa"/>
          </w:tcPr>
          <w:p w14:paraId="3B7EDEA8" w14:textId="77777777" w:rsidR="00087109" w:rsidRPr="00654136" w:rsidRDefault="00087109" w:rsidP="00FD0455">
            <w:pPr>
              <w:pStyle w:val="Bng"/>
              <w:rPr>
                <w:szCs w:val="26"/>
              </w:rPr>
            </w:pPr>
            <w:r w:rsidRPr="00654136">
              <w:rPr>
                <w:szCs w:val="26"/>
              </w:rPr>
              <w:t>Timestamp</w:t>
            </w:r>
          </w:p>
        </w:tc>
        <w:tc>
          <w:tcPr>
            <w:tcW w:w="2200" w:type="dxa"/>
            <w:vAlign w:val="center"/>
          </w:tcPr>
          <w:p w14:paraId="0D30AB00" w14:textId="77777777" w:rsidR="00087109" w:rsidRPr="00654136" w:rsidRDefault="00087109" w:rsidP="00FD0455">
            <w:pPr>
              <w:pStyle w:val="Bng"/>
              <w:rPr>
                <w:szCs w:val="26"/>
              </w:rPr>
            </w:pPr>
            <w:r w:rsidRPr="00654136">
              <w:rPr>
                <w:szCs w:val="26"/>
              </w:rPr>
              <w:t>Ngày cập nhật</w:t>
            </w:r>
          </w:p>
        </w:tc>
        <w:tc>
          <w:tcPr>
            <w:tcW w:w="2193" w:type="dxa"/>
          </w:tcPr>
          <w:p w14:paraId="1F1CDBEB" w14:textId="77777777" w:rsidR="00087109" w:rsidRPr="00654136" w:rsidRDefault="00087109" w:rsidP="00FD0455">
            <w:pPr>
              <w:pStyle w:val="Bng"/>
              <w:rPr>
                <w:szCs w:val="26"/>
              </w:rPr>
            </w:pPr>
          </w:p>
        </w:tc>
      </w:tr>
    </w:tbl>
    <w:p w14:paraId="3C87FEE3" w14:textId="77777777" w:rsidR="00087109" w:rsidRPr="00654136" w:rsidRDefault="00087109" w:rsidP="00087109">
      <w:pPr>
        <w:rPr>
          <w:rFonts w:ascii="Times New Roman" w:hAnsi="Times New Roman" w:cs="Times New Roman"/>
          <w:sz w:val="26"/>
          <w:szCs w:val="26"/>
          <w:lang w:val="fr-FR"/>
        </w:rPr>
      </w:pPr>
    </w:p>
    <w:p w14:paraId="484A2188" w14:textId="77777777" w:rsidR="00087109" w:rsidRPr="00654136" w:rsidRDefault="00087109" w:rsidP="00087109">
      <w:pPr>
        <w:spacing w:after="160" w:line="259" w:lineRule="auto"/>
        <w:rPr>
          <w:rFonts w:ascii="Times New Roman" w:eastAsia="Calibri" w:hAnsi="Times New Roman" w:cs="Times New Roman"/>
          <w:sz w:val="26"/>
          <w:szCs w:val="26"/>
          <w:lang w:val="fr-FR"/>
        </w:rPr>
      </w:pPr>
      <w:r w:rsidRPr="00654136">
        <w:rPr>
          <w:rFonts w:ascii="Times New Roman" w:hAnsi="Times New Roman" w:cs="Times New Roman"/>
          <w:sz w:val="26"/>
          <w:szCs w:val="26"/>
          <w:lang w:val="fr-FR"/>
        </w:rPr>
        <w:br w:type="page"/>
      </w:r>
    </w:p>
    <w:p w14:paraId="5EF53ACB" w14:textId="77777777" w:rsidR="00087109" w:rsidRPr="00654136" w:rsidRDefault="00087109" w:rsidP="00282F96">
      <w:pPr>
        <w:pStyle w:val="noNomal"/>
        <w:numPr>
          <w:ilvl w:val="0"/>
          <w:numId w:val="21"/>
        </w:numPr>
        <w:rPr>
          <w:rFonts w:cs="Times New Roman"/>
          <w:szCs w:val="26"/>
        </w:rPr>
      </w:pPr>
      <w:r w:rsidRPr="00654136">
        <w:rPr>
          <w:rFonts w:cs="Times New Roman"/>
          <w:szCs w:val="26"/>
        </w:rPr>
        <w:t>Payment_methods  (phương thức thanh toán)</w:t>
      </w:r>
    </w:p>
    <w:p w14:paraId="00DD562A" w14:textId="46F8055B" w:rsidR="00087109" w:rsidRPr="00654136" w:rsidRDefault="00087109" w:rsidP="00087109">
      <w:pPr>
        <w:pStyle w:val="Caption"/>
        <w:keepNext/>
        <w:rPr>
          <w:rFonts w:cs="Times New Roman"/>
          <w:color w:val="FF0000"/>
          <w:sz w:val="26"/>
          <w:szCs w:val="26"/>
        </w:rPr>
      </w:pPr>
      <w:bookmarkStart w:id="31" w:name="_Toc155019276"/>
      <w:r w:rsidRPr="00654136">
        <w:rPr>
          <w:rFonts w:cs="Times New Roman"/>
          <w:color w:val="FF0000"/>
          <w:sz w:val="26"/>
          <w:szCs w:val="26"/>
        </w:rPr>
        <w:t>Bảng phương thức thanh toán</w:t>
      </w:r>
      <w:bookmarkEnd w:id="31"/>
    </w:p>
    <w:tbl>
      <w:tblPr>
        <w:tblStyle w:val="TableGrid"/>
        <w:tblW w:w="0" w:type="auto"/>
        <w:tblLook w:val="04A0" w:firstRow="1" w:lastRow="0" w:firstColumn="1" w:lastColumn="0" w:noHBand="0" w:noVBand="1"/>
      </w:tblPr>
      <w:tblGrid>
        <w:gridCol w:w="2171"/>
        <w:gridCol w:w="2216"/>
        <w:gridCol w:w="2200"/>
        <w:gridCol w:w="2193"/>
      </w:tblGrid>
      <w:tr w:rsidR="00087109" w:rsidRPr="00654136" w14:paraId="5D0A84EB" w14:textId="77777777" w:rsidTr="00FD0455">
        <w:tc>
          <w:tcPr>
            <w:tcW w:w="2171" w:type="dxa"/>
            <w:shd w:val="clear" w:color="auto" w:fill="8DB3E2" w:themeFill="text2" w:themeFillTint="66"/>
          </w:tcPr>
          <w:p w14:paraId="463F499F" w14:textId="77777777" w:rsidR="00087109" w:rsidRPr="00654136" w:rsidRDefault="00087109" w:rsidP="00FD0455">
            <w:pPr>
              <w:pStyle w:val="Bng"/>
              <w:jc w:val="center"/>
              <w:rPr>
                <w:b/>
                <w:bCs/>
                <w:szCs w:val="26"/>
              </w:rPr>
            </w:pPr>
            <w:r w:rsidRPr="00654136">
              <w:rPr>
                <w:b/>
                <w:bCs/>
                <w:szCs w:val="26"/>
              </w:rPr>
              <w:t>Column Name</w:t>
            </w:r>
          </w:p>
        </w:tc>
        <w:tc>
          <w:tcPr>
            <w:tcW w:w="2216" w:type="dxa"/>
            <w:shd w:val="clear" w:color="auto" w:fill="8DB3E2" w:themeFill="text2" w:themeFillTint="66"/>
          </w:tcPr>
          <w:p w14:paraId="04F833BB" w14:textId="77777777" w:rsidR="00087109" w:rsidRPr="00654136" w:rsidRDefault="00087109" w:rsidP="00FD0455">
            <w:pPr>
              <w:pStyle w:val="Bng"/>
              <w:jc w:val="center"/>
              <w:rPr>
                <w:b/>
                <w:bCs/>
                <w:szCs w:val="26"/>
              </w:rPr>
            </w:pPr>
            <w:r w:rsidRPr="00654136">
              <w:rPr>
                <w:b/>
                <w:bCs/>
                <w:szCs w:val="26"/>
              </w:rPr>
              <w:t>Data Type</w:t>
            </w:r>
          </w:p>
        </w:tc>
        <w:tc>
          <w:tcPr>
            <w:tcW w:w="2200" w:type="dxa"/>
            <w:shd w:val="clear" w:color="auto" w:fill="8DB3E2" w:themeFill="text2" w:themeFillTint="66"/>
          </w:tcPr>
          <w:p w14:paraId="40E53924" w14:textId="77777777" w:rsidR="00087109" w:rsidRPr="00654136" w:rsidRDefault="00087109" w:rsidP="00FD0455">
            <w:pPr>
              <w:pStyle w:val="Bng"/>
              <w:jc w:val="center"/>
              <w:rPr>
                <w:b/>
                <w:bCs/>
                <w:szCs w:val="26"/>
              </w:rPr>
            </w:pPr>
            <w:r w:rsidRPr="00654136">
              <w:rPr>
                <w:b/>
                <w:bCs/>
                <w:szCs w:val="26"/>
              </w:rPr>
              <w:t>Description</w:t>
            </w:r>
          </w:p>
        </w:tc>
        <w:tc>
          <w:tcPr>
            <w:tcW w:w="2193" w:type="dxa"/>
            <w:shd w:val="clear" w:color="auto" w:fill="8DB3E2" w:themeFill="text2" w:themeFillTint="66"/>
          </w:tcPr>
          <w:p w14:paraId="34CDFA5D" w14:textId="77777777" w:rsidR="00087109" w:rsidRPr="00654136" w:rsidRDefault="00087109" w:rsidP="00FD0455">
            <w:pPr>
              <w:pStyle w:val="Bng"/>
              <w:jc w:val="center"/>
              <w:rPr>
                <w:b/>
                <w:bCs/>
                <w:szCs w:val="26"/>
              </w:rPr>
            </w:pPr>
            <w:r w:rsidRPr="00654136">
              <w:rPr>
                <w:b/>
                <w:bCs/>
                <w:szCs w:val="26"/>
              </w:rPr>
              <w:t>Constraint</w:t>
            </w:r>
          </w:p>
        </w:tc>
      </w:tr>
      <w:tr w:rsidR="00087109" w:rsidRPr="00654136" w14:paraId="5CBE0B21" w14:textId="77777777" w:rsidTr="00FD0455">
        <w:tc>
          <w:tcPr>
            <w:tcW w:w="2171" w:type="dxa"/>
          </w:tcPr>
          <w:p w14:paraId="779A21FB" w14:textId="77777777" w:rsidR="00087109" w:rsidRPr="00654136" w:rsidRDefault="00087109" w:rsidP="00FD0455">
            <w:pPr>
              <w:pStyle w:val="Bng"/>
              <w:rPr>
                <w:szCs w:val="26"/>
              </w:rPr>
            </w:pPr>
            <w:r w:rsidRPr="00654136">
              <w:rPr>
                <w:szCs w:val="26"/>
                <w:lang w:val="fr-FR"/>
              </w:rPr>
              <w:t>Id</w:t>
            </w:r>
          </w:p>
        </w:tc>
        <w:tc>
          <w:tcPr>
            <w:tcW w:w="2216" w:type="dxa"/>
          </w:tcPr>
          <w:p w14:paraId="6F1688A0" w14:textId="77777777" w:rsidR="00087109" w:rsidRPr="00654136" w:rsidRDefault="00087109" w:rsidP="00FD0455">
            <w:pPr>
              <w:pStyle w:val="Bng"/>
              <w:rPr>
                <w:szCs w:val="26"/>
              </w:rPr>
            </w:pPr>
            <w:r w:rsidRPr="00654136">
              <w:rPr>
                <w:szCs w:val="26"/>
              </w:rPr>
              <w:t>Bigint(20)</w:t>
            </w:r>
          </w:p>
        </w:tc>
        <w:tc>
          <w:tcPr>
            <w:tcW w:w="2200" w:type="dxa"/>
          </w:tcPr>
          <w:p w14:paraId="4E845870" w14:textId="77777777" w:rsidR="00087109" w:rsidRPr="00654136" w:rsidRDefault="00087109" w:rsidP="00FD0455">
            <w:pPr>
              <w:pStyle w:val="Bng"/>
              <w:rPr>
                <w:szCs w:val="26"/>
              </w:rPr>
            </w:pPr>
            <w:r w:rsidRPr="00654136">
              <w:rPr>
                <w:szCs w:val="26"/>
              </w:rPr>
              <w:t>Id phương thức thanh toán</w:t>
            </w:r>
          </w:p>
        </w:tc>
        <w:tc>
          <w:tcPr>
            <w:tcW w:w="2193" w:type="dxa"/>
          </w:tcPr>
          <w:p w14:paraId="46419355" w14:textId="77777777" w:rsidR="00087109" w:rsidRPr="00654136" w:rsidRDefault="00087109" w:rsidP="00FD0455">
            <w:pPr>
              <w:pStyle w:val="Bng"/>
              <w:rPr>
                <w:szCs w:val="26"/>
              </w:rPr>
            </w:pPr>
            <w:r w:rsidRPr="00654136">
              <w:rPr>
                <w:szCs w:val="26"/>
              </w:rPr>
              <w:t>Primary Key, Indentity</w:t>
            </w:r>
          </w:p>
        </w:tc>
      </w:tr>
      <w:tr w:rsidR="00087109" w:rsidRPr="00654136" w14:paraId="0D9638E7" w14:textId="77777777" w:rsidTr="00FD0455">
        <w:tc>
          <w:tcPr>
            <w:tcW w:w="2171" w:type="dxa"/>
          </w:tcPr>
          <w:p w14:paraId="01BDD65F" w14:textId="77777777" w:rsidR="00087109" w:rsidRPr="00654136" w:rsidRDefault="00087109" w:rsidP="00FD0455">
            <w:pPr>
              <w:pStyle w:val="Bng"/>
              <w:rPr>
                <w:szCs w:val="26"/>
              </w:rPr>
            </w:pPr>
            <w:r w:rsidRPr="00654136">
              <w:rPr>
                <w:szCs w:val="26"/>
                <w:lang w:val="fr-FR"/>
              </w:rPr>
              <w:t>Name</w:t>
            </w:r>
          </w:p>
        </w:tc>
        <w:tc>
          <w:tcPr>
            <w:tcW w:w="2216" w:type="dxa"/>
          </w:tcPr>
          <w:p w14:paraId="6AD5A4C5" w14:textId="77777777" w:rsidR="00087109" w:rsidRPr="00654136" w:rsidRDefault="00087109" w:rsidP="00FD0455">
            <w:pPr>
              <w:pStyle w:val="Bng"/>
              <w:rPr>
                <w:szCs w:val="26"/>
              </w:rPr>
            </w:pPr>
            <w:r w:rsidRPr="00654136">
              <w:rPr>
                <w:szCs w:val="26"/>
              </w:rPr>
              <w:t>Varchar(255)</w:t>
            </w:r>
          </w:p>
        </w:tc>
        <w:tc>
          <w:tcPr>
            <w:tcW w:w="2200" w:type="dxa"/>
          </w:tcPr>
          <w:p w14:paraId="211F047E" w14:textId="77777777" w:rsidR="00087109" w:rsidRPr="00654136" w:rsidRDefault="00087109" w:rsidP="00FD0455">
            <w:pPr>
              <w:pStyle w:val="Bng"/>
              <w:rPr>
                <w:szCs w:val="26"/>
              </w:rPr>
            </w:pPr>
            <w:r w:rsidRPr="00654136">
              <w:rPr>
                <w:szCs w:val="26"/>
              </w:rPr>
              <w:t>Tên phương thức</w:t>
            </w:r>
          </w:p>
        </w:tc>
        <w:tc>
          <w:tcPr>
            <w:tcW w:w="2193" w:type="dxa"/>
          </w:tcPr>
          <w:p w14:paraId="3DFC27F8" w14:textId="77777777" w:rsidR="00087109" w:rsidRPr="00654136" w:rsidRDefault="00087109" w:rsidP="00FD0455">
            <w:pPr>
              <w:pStyle w:val="Bng"/>
              <w:rPr>
                <w:szCs w:val="26"/>
              </w:rPr>
            </w:pPr>
            <w:r w:rsidRPr="00654136">
              <w:rPr>
                <w:szCs w:val="26"/>
              </w:rPr>
              <w:t>Not null</w:t>
            </w:r>
          </w:p>
        </w:tc>
      </w:tr>
      <w:tr w:rsidR="00087109" w:rsidRPr="00654136" w14:paraId="6E6FAED2" w14:textId="77777777" w:rsidTr="00FD0455">
        <w:tc>
          <w:tcPr>
            <w:tcW w:w="2171" w:type="dxa"/>
            <w:vAlign w:val="center"/>
          </w:tcPr>
          <w:p w14:paraId="5711A74B" w14:textId="77777777" w:rsidR="00087109" w:rsidRPr="00654136" w:rsidRDefault="00087109" w:rsidP="00FD0455">
            <w:pPr>
              <w:pStyle w:val="Bng"/>
              <w:rPr>
                <w:szCs w:val="26"/>
                <w:lang w:val="fr-FR"/>
              </w:rPr>
            </w:pPr>
            <w:r w:rsidRPr="00654136">
              <w:rPr>
                <w:szCs w:val="26"/>
                <w:lang w:val="fr-FR"/>
              </w:rPr>
              <w:t>Created_at</w:t>
            </w:r>
          </w:p>
        </w:tc>
        <w:tc>
          <w:tcPr>
            <w:tcW w:w="2216" w:type="dxa"/>
          </w:tcPr>
          <w:p w14:paraId="5B4BDCFC" w14:textId="77777777" w:rsidR="00087109" w:rsidRPr="00654136" w:rsidRDefault="00087109" w:rsidP="00FD0455">
            <w:pPr>
              <w:pStyle w:val="Bng"/>
              <w:rPr>
                <w:szCs w:val="26"/>
              </w:rPr>
            </w:pPr>
            <w:r w:rsidRPr="00654136">
              <w:rPr>
                <w:szCs w:val="26"/>
              </w:rPr>
              <w:t>Timestamp</w:t>
            </w:r>
          </w:p>
        </w:tc>
        <w:tc>
          <w:tcPr>
            <w:tcW w:w="2200" w:type="dxa"/>
            <w:vAlign w:val="center"/>
          </w:tcPr>
          <w:p w14:paraId="0869893D" w14:textId="77777777" w:rsidR="00087109" w:rsidRPr="00654136" w:rsidRDefault="00087109" w:rsidP="00FD0455">
            <w:pPr>
              <w:pStyle w:val="Bng"/>
              <w:rPr>
                <w:szCs w:val="26"/>
              </w:rPr>
            </w:pPr>
            <w:r w:rsidRPr="00654136">
              <w:rPr>
                <w:szCs w:val="26"/>
              </w:rPr>
              <w:t>Ngày tạo</w:t>
            </w:r>
          </w:p>
        </w:tc>
        <w:tc>
          <w:tcPr>
            <w:tcW w:w="2193" w:type="dxa"/>
          </w:tcPr>
          <w:p w14:paraId="53C2ACE5" w14:textId="77777777" w:rsidR="00087109" w:rsidRPr="00654136" w:rsidRDefault="00087109" w:rsidP="00FD0455">
            <w:pPr>
              <w:pStyle w:val="Bng"/>
              <w:rPr>
                <w:szCs w:val="26"/>
              </w:rPr>
            </w:pPr>
          </w:p>
        </w:tc>
      </w:tr>
      <w:tr w:rsidR="00087109" w:rsidRPr="00654136" w14:paraId="18F74617" w14:textId="77777777" w:rsidTr="00FD0455">
        <w:tc>
          <w:tcPr>
            <w:tcW w:w="2171" w:type="dxa"/>
            <w:vAlign w:val="center"/>
          </w:tcPr>
          <w:p w14:paraId="4D92A221" w14:textId="77777777" w:rsidR="00087109" w:rsidRPr="00654136" w:rsidRDefault="00087109" w:rsidP="00FD0455">
            <w:pPr>
              <w:pStyle w:val="Bng"/>
              <w:rPr>
                <w:szCs w:val="26"/>
                <w:lang w:val="fr-FR"/>
              </w:rPr>
            </w:pPr>
            <w:r w:rsidRPr="00654136">
              <w:rPr>
                <w:szCs w:val="26"/>
                <w:lang w:val="fr-FR"/>
              </w:rPr>
              <w:t>Updated_at</w:t>
            </w:r>
          </w:p>
        </w:tc>
        <w:tc>
          <w:tcPr>
            <w:tcW w:w="2216" w:type="dxa"/>
          </w:tcPr>
          <w:p w14:paraId="0D629EF0" w14:textId="77777777" w:rsidR="00087109" w:rsidRPr="00654136" w:rsidRDefault="00087109" w:rsidP="00FD0455">
            <w:pPr>
              <w:pStyle w:val="Bng"/>
              <w:rPr>
                <w:szCs w:val="26"/>
              </w:rPr>
            </w:pPr>
            <w:r w:rsidRPr="00654136">
              <w:rPr>
                <w:szCs w:val="26"/>
              </w:rPr>
              <w:t>Timestamp</w:t>
            </w:r>
          </w:p>
        </w:tc>
        <w:tc>
          <w:tcPr>
            <w:tcW w:w="2200" w:type="dxa"/>
            <w:vAlign w:val="center"/>
          </w:tcPr>
          <w:p w14:paraId="1B781397" w14:textId="77777777" w:rsidR="00087109" w:rsidRPr="00654136" w:rsidRDefault="00087109" w:rsidP="00FD0455">
            <w:pPr>
              <w:pStyle w:val="Bng"/>
              <w:rPr>
                <w:szCs w:val="26"/>
              </w:rPr>
            </w:pPr>
            <w:r w:rsidRPr="00654136">
              <w:rPr>
                <w:szCs w:val="26"/>
              </w:rPr>
              <w:t>Ngày cập nhật</w:t>
            </w:r>
          </w:p>
        </w:tc>
        <w:tc>
          <w:tcPr>
            <w:tcW w:w="2193" w:type="dxa"/>
          </w:tcPr>
          <w:p w14:paraId="68943662" w14:textId="77777777" w:rsidR="00087109" w:rsidRPr="00654136" w:rsidRDefault="00087109" w:rsidP="00FD0455">
            <w:pPr>
              <w:pStyle w:val="Bng"/>
              <w:rPr>
                <w:szCs w:val="26"/>
              </w:rPr>
            </w:pPr>
          </w:p>
        </w:tc>
      </w:tr>
    </w:tbl>
    <w:p w14:paraId="614896D4" w14:textId="77777777" w:rsidR="00087109" w:rsidRPr="00654136" w:rsidRDefault="00087109" w:rsidP="00087109">
      <w:pPr>
        <w:rPr>
          <w:rFonts w:ascii="Times New Roman" w:hAnsi="Times New Roman" w:cs="Times New Roman"/>
          <w:sz w:val="26"/>
          <w:szCs w:val="26"/>
          <w:lang w:val="fr-FR"/>
        </w:rPr>
      </w:pPr>
    </w:p>
    <w:p w14:paraId="38CF1EE1" w14:textId="77777777" w:rsidR="00087109" w:rsidRPr="00654136" w:rsidRDefault="00087109" w:rsidP="00282F96">
      <w:pPr>
        <w:pStyle w:val="noNomal"/>
        <w:numPr>
          <w:ilvl w:val="0"/>
          <w:numId w:val="21"/>
        </w:numPr>
        <w:rPr>
          <w:rFonts w:cs="Times New Roman"/>
          <w:szCs w:val="26"/>
        </w:rPr>
      </w:pPr>
      <w:r w:rsidRPr="00654136">
        <w:rPr>
          <w:rFonts w:cs="Times New Roman"/>
          <w:szCs w:val="26"/>
        </w:rPr>
        <w:t>Order_Status (trạng thái đặt trước)</w:t>
      </w:r>
    </w:p>
    <w:p w14:paraId="7CE06BBC" w14:textId="33F246DB" w:rsidR="00087109" w:rsidRPr="00654136" w:rsidRDefault="00087109" w:rsidP="00087109">
      <w:pPr>
        <w:pStyle w:val="Caption"/>
        <w:keepNext/>
        <w:rPr>
          <w:rFonts w:cs="Times New Roman"/>
          <w:color w:val="FF0000"/>
          <w:sz w:val="26"/>
          <w:szCs w:val="26"/>
        </w:rPr>
      </w:pPr>
      <w:bookmarkStart w:id="32" w:name="_Toc155019277"/>
      <w:r w:rsidRPr="00654136">
        <w:rPr>
          <w:rFonts w:cs="Times New Roman"/>
          <w:color w:val="FF0000"/>
          <w:sz w:val="26"/>
          <w:szCs w:val="26"/>
        </w:rPr>
        <w:t>Bảng trạng thái đặt dịch vụ</w:t>
      </w:r>
      <w:bookmarkEnd w:id="32"/>
    </w:p>
    <w:tbl>
      <w:tblPr>
        <w:tblStyle w:val="TableGrid"/>
        <w:tblW w:w="0" w:type="auto"/>
        <w:tblLook w:val="04A0" w:firstRow="1" w:lastRow="0" w:firstColumn="1" w:lastColumn="0" w:noHBand="0" w:noVBand="1"/>
      </w:tblPr>
      <w:tblGrid>
        <w:gridCol w:w="2171"/>
        <w:gridCol w:w="2216"/>
        <w:gridCol w:w="2200"/>
        <w:gridCol w:w="2193"/>
      </w:tblGrid>
      <w:tr w:rsidR="00087109" w:rsidRPr="00654136" w14:paraId="7C760DCD" w14:textId="77777777" w:rsidTr="00FD0455">
        <w:tc>
          <w:tcPr>
            <w:tcW w:w="2171" w:type="dxa"/>
            <w:shd w:val="clear" w:color="auto" w:fill="8DB3E2" w:themeFill="text2" w:themeFillTint="66"/>
          </w:tcPr>
          <w:p w14:paraId="48920EDF" w14:textId="77777777" w:rsidR="00087109" w:rsidRPr="00654136" w:rsidRDefault="00087109" w:rsidP="00FD0455">
            <w:pPr>
              <w:pStyle w:val="Bng"/>
              <w:jc w:val="center"/>
              <w:rPr>
                <w:b/>
                <w:bCs/>
                <w:szCs w:val="26"/>
              </w:rPr>
            </w:pPr>
            <w:r w:rsidRPr="00654136">
              <w:rPr>
                <w:b/>
                <w:bCs/>
                <w:szCs w:val="26"/>
              </w:rPr>
              <w:t>Column Name</w:t>
            </w:r>
          </w:p>
        </w:tc>
        <w:tc>
          <w:tcPr>
            <w:tcW w:w="2216" w:type="dxa"/>
            <w:shd w:val="clear" w:color="auto" w:fill="8DB3E2" w:themeFill="text2" w:themeFillTint="66"/>
          </w:tcPr>
          <w:p w14:paraId="2651595B" w14:textId="77777777" w:rsidR="00087109" w:rsidRPr="00654136" w:rsidRDefault="00087109" w:rsidP="00FD0455">
            <w:pPr>
              <w:pStyle w:val="Bng"/>
              <w:jc w:val="center"/>
              <w:rPr>
                <w:b/>
                <w:bCs/>
                <w:szCs w:val="26"/>
              </w:rPr>
            </w:pPr>
            <w:r w:rsidRPr="00654136">
              <w:rPr>
                <w:b/>
                <w:bCs/>
                <w:szCs w:val="26"/>
              </w:rPr>
              <w:t>Data Type</w:t>
            </w:r>
          </w:p>
        </w:tc>
        <w:tc>
          <w:tcPr>
            <w:tcW w:w="2200" w:type="dxa"/>
            <w:shd w:val="clear" w:color="auto" w:fill="8DB3E2" w:themeFill="text2" w:themeFillTint="66"/>
          </w:tcPr>
          <w:p w14:paraId="19DDB175" w14:textId="77777777" w:rsidR="00087109" w:rsidRPr="00654136" w:rsidRDefault="00087109" w:rsidP="00FD0455">
            <w:pPr>
              <w:pStyle w:val="Bng"/>
              <w:jc w:val="center"/>
              <w:rPr>
                <w:b/>
                <w:bCs/>
                <w:szCs w:val="26"/>
              </w:rPr>
            </w:pPr>
            <w:r w:rsidRPr="00654136">
              <w:rPr>
                <w:b/>
                <w:bCs/>
                <w:szCs w:val="26"/>
              </w:rPr>
              <w:t>Description</w:t>
            </w:r>
          </w:p>
        </w:tc>
        <w:tc>
          <w:tcPr>
            <w:tcW w:w="2193" w:type="dxa"/>
            <w:shd w:val="clear" w:color="auto" w:fill="8DB3E2" w:themeFill="text2" w:themeFillTint="66"/>
          </w:tcPr>
          <w:p w14:paraId="68ED8E39" w14:textId="77777777" w:rsidR="00087109" w:rsidRPr="00654136" w:rsidRDefault="00087109" w:rsidP="00FD0455">
            <w:pPr>
              <w:pStyle w:val="Bng"/>
              <w:jc w:val="center"/>
              <w:rPr>
                <w:b/>
                <w:bCs/>
                <w:szCs w:val="26"/>
              </w:rPr>
            </w:pPr>
            <w:r w:rsidRPr="00654136">
              <w:rPr>
                <w:b/>
                <w:bCs/>
                <w:szCs w:val="26"/>
              </w:rPr>
              <w:t>Constraint</w:t>
            </w:r>
          </w:p>
        </w:tc>
      </w:tr>
      <w:tr w:rsidR="00087109" w:rsidRPr="00654136" w14:paraId="43B133C6" w14:textId="77777777" w:rsidTr="00FD0455">
        <w:tc>
          <w:tcPr>
            <w:tcW w:w="2171" w:type="dxa"/>
          </w:tcPr>
          <w:p w14:paraId="57FC5D4B" w14:textId="77777777" w:rsidR="00087109" w:rsidRPr="00654136" w:rsidRDefault="00087109" w:rsidP="00FD0455">
            <w:pPr>
              <w:pStyle w:val="Bng"/>
              <w:rPr>
                <w:szCs w:val="26"/>
              </w:rPr>
            </w:pPr>
            <w:r w:rsidRPr="00654136">
              <w:rPr>
                <w:szCs w:val="26"/>
                <w:lang w:val="fr-FR"/>
              </w:rPr>
              <w:t>Id</w:t>
            </w:r>
          </w:p>
        </w:tc>
        <w:tc>
          <w:tcPr>
            <w:tcW w:w="2216" w:type="dxa"/>
          </w:tcPr>
          <w:p w14:paraId="0793EEC6" w14:textId="77777777" w:rsidR="00087109" w:rsidRPr="00654136" w:rsidRDefault="00087109" w:rsidP="00FD0455">
            <w:pPr>
              <w:pStyle w:val="Bng"/>
              <w:rPr>
                <w:szCs w:val="26"/>
              </w:rPr>
            </w:pPr>
            <w:r w:rsidRPr="00654136">
              <w:rPr>
                <w:szCs w:val="26"/>
              </w:rPr>
              <w:t>Bigint(20)</w:t>
            </w:r>
          </w:p>
        </w:tc>
        <w:tc>
          <w:tcPr>
            <w:tcW w:w="2200" w:type="dxa"/>
          </w:tcPr>
          <w:p w14:paraId="513BE451" w14:textId="77777777" w:rsidR="00087109" w:rsidRPr="00654136" w:rsidRDefault="00087109" w:rsidP="00FD0455">
            <w:pPr>
              <w:pStyle w:val="Bng"/>
              <w:rPr>
                <w:szCs w:val="26"/>
              </w:rPr>
            </w:pPr>
            <w:r w:rsidRPr="00654136">
              <w:rPr>
                <w:szCs w:val="26"/>
              </w:rPr>
              <w:t>Id trạng thái</w:t>
            </w:r>
          </w:p>
        </w:tc>
        <w:tc>
          <w:tcPr>
            <w:tcW w:w="2193" w:type="dxa"/>
          </w:tcPr>
          <w:p w14:paraId="01B2CEB9" w14:textId="77777777" w:rsidR="00087109" w:rsidRPr="00654136" w:rsidRDefault="00087109" w:rsidP="00FD0455">
            <w:pPr>
              <w:pStyle w:val="Bng"/>
              <w:rPr>
                <w:szCs w:val="26"/>
              </w:rPr>
            </w:pPr>
            <w:r w:rsidRPr="00654136">
              <w:rPr>
                <w:szCs w:val="26"/>
              </w:rPr>
              <w:t>Primary Key, Indentity</w:t>
            </w:r>
          </w:p>
        </w:tc>
      </w:tr>
      <w:tr w:rsidR="00087109" w:rsidRPr="00654136" w14:paraId="268F480E" w14:textId="77777777" w:rsidTr="00FD0455">
        <w:tc>
          <w:tcPr>
            <w:tcW w:w="2171" w:type="dxa"/>
          </w:tcPr>
          <w:p w14:paraId="001BFEFD" w14:textId="77777777" w:rsidR="00087109" w:rsidRPr="00654136" w:rsidRDefault="00087109" w:rsidP="00FD0455">
            <w:pPr>
              <w:pStyle w:val="Bng"/>
              <w:rPr>
                <w:szCs w:val="26"/>
              </w:rPr>
            </w:pPr>
            <w:r w:rsidRPr="00654136">
              <w:rPr>
                <w:szCs w:val="26"/>
                <w:lang w:val="fr-FR"/>
              </w:rPr>
              <w:t>Name</w:t>
            </w:r>
          </w:p>
        </w:tc>
        <w:tc>
          <w:tcPr>
            <w:tcW w:w="2216" w:type="dxa"/>
          </w:tcPr>
          <w:p w14:paraId="4D11E209" w14:textId="77777777" w:rsidR="00087109" w:rsidRPr="00654136" w:rsidRDefault="00087109" w:rsidP="00FD0455">
            <w:pPr>
              <w:pStyle w:val="Bng"/>
              <w:rPr>
                <w:szCs w:val="26"/>
              </w:rPr>
            </w:pPr>
            <w:r w:rsidRPr="00654136">
              <w:rPr>
                <w:szCs w:val="26"/>
              </w:rPr>
              <w:t>Varchar(255)</w:t>
            </w:r>
          </w:p>
        </w:tc>
        <w:tc>
          <w:tcPr>
            <w:tcW w:w="2200" w:type="dxa"/>
          </w:tcPr>
          <w:p w14:paraId="421960F7" w14:textId="77777777" w:rsidR="00087109" w:rsidRPr="00654136" w:rsidRDefault="00087109" w:rsidP="00FD0455">
            <w:pPr>
              <w:pStyle w:val="Bng"/>
              <w:rPr>
                <w:szCs w:val="26"/>
              </w:rPr>
            </w:pPr>
            <w:r w:rsidRPr="00654136">
              <w:rPr>
                <w:szCs w:val="26"/>
              </w:rPr>
              <w:t>Tên trạng thái</w:t>
            </w:r>
          </w:p>
        </w:tc>
        <w:tc>
          <w:tcPr>
            <w:tcW w:w="2193" w:type="dxa"/>
          </w:tcPr>
          <w:p w14:paraId="62A9C8F5" w14:textId="77777777" w:rsidR="00087109" w:rsidRPr="00654136" w:rsidRDefault="00087109" w:rsidP="00FD0455">
            <w:pPr>
              <w:pStyle w:val="Bng"/>
              <w:rPr>
                <w:szCs w:val="26"/>
              </w:rPr>
            </w:pPr>
            <w:r w:rsidRPr="00654136">
              <w:rPr>
                <w:szCs w:val="26"/>
              </w:rPr>
              <w:t>Not null</w:t>
            </w:r>
          </w:p>
        </w:tc>
      </w:tr>
      <w:tr w:rsidR="00087109" w:rsidRPr="00654136" w14:paraId="219C22DB" w14:textId="77777777" w:rsidTr="00FD0455">
        <w:tc>
          <w:tcPr>
            <w:tcW w:w="2171" w:type="dxa"/>
            <w:vAlign w:val="center"/>
          </w:tcPr>
          <w:p w14:paraId="61CC0DE3" w14:textId="77777777" w:rsidR="00087109" w:rsidRPr="00654136" w:rsidRDefault="00087109" w:rsidP="00FD0455">
            <w:pPr>
              <w:pStyle w:val="Bng"/>
              <w:rPr>
                <w:szCs w:val="26"/>
                <w:lang w:val="fr-FR"/>
              </w:rPr>
            </w:pPr>
            <w:r w:rsidRPr="00654136">
              <w:rPr>
                <w:szCs w:val="26"/>
                <w:lang w:val="fr-FR"/>
              </w:rPr>
              <w:t>Created_at</w:t>
            </w:r>
          </w:p>
        </w:tc>
        <w:tc>
          <w:tcPr>
            <w:tcW w:w="2216" w:type="dxa"/>
          </w:tcPr>
          <w:p w14:paraId="6C3D9E45" w14:textId="77777777" w:rsidR="00087109" w:rsidRPr="00654136" w:rsidRDefault="00087109" w:rsidP="00FD0455">
            <w:pPr>
              <w:pStyle w:val="Bng"/>
              <w:rPr>
                <w:szCs w:val="26"/>
              </w:rPr>
            </w:pPr>
            <w:r w:rsidRPr="00654136">
              <w:rPr>
                <w:szCs w:val="26"/>
              </w:rPr>
              <w:t>Timestamp</w:t>
            </w:r>
          </w:p>
        </w:tc>
        <w:tc>
          <w:tcPr>
            <w:tcW w:w="2200" w:type="dxa"/>
            <w:vAlign w:val="center"/>
          </w:tcPr>
          <w:p w14:paraId="12EDB0FC" w14:textId="77777777" w:rsidR="00087109" w:rsidRPr="00654136" w:rsidRDefault="00087109" w:rsidP="00FD0455">
            <w:pPr>
              <w:pStyle w:val="Bng"/>
              <w:rPr>
                <w:szCs w:val="26"/>
              </w:rPr>
            </w:pPr>
            <w:r w:rsidRPr="00654136">
              <w:rPr>
                <w:szCs w:val="26"/>
              </w:rPr>
              <w:t>Ngày tạo</w:t>
            </w:r>
          </w:p>
        </w:tc>
        <w:tc>
          <w:tcPr>
            <w:tcW w:w="2193" w:type="dxa"/>
          </w:tcPr>
          <w:p w14:paraId="43AB6706" w14:textId="77777777" w:rsidR="00087109" w:rsidRPr="00654136" w:rsidRDefault="00087109" w:rsidP="00FD0455">
            <w:pPr>
              <w:pStyle w:val="Bng"/>
              <w:rPr>
                <w:szCs w:val="26"/>
              </w:rPr>
            </w:pPr>
          </w:p>
        </w:tc>
      </w:tr>
      <w:tr w:rsidR="00087109" w:rsidRPr="00654136" w14:paraId="5962F7D5" w14:textId="77777777" w:rsidTr="00FD0455">
        <w:tc>
          <w:tcPr>
            <w:tcW w:w="2171" w:type="dxa"/>
            <w:vAlign w:val="center"/>
          </w:tcPr>
          <w:p w14:paraId="7DF1DE95" w14:textId="77777777" w:rsidR="00087109" w:rsidRPr="00654136" w:rsidRDefault="00087109" w:rsidP="00FD0455">
            <w:pPr>
              <w:pStyle w:val="Bng"/>
              <w:rPr>
                <w:szCs w:val="26"/>
                <w:lang w:val="fr-FR"/>
              </w:rPr>
            </w:pPr>
            <w:r w:rsidRPr="00654136">
              <w:rPr>
                <w:szCs w:val="26"/>
                <w:lang w:val="fr-FR"/>
              </w:rPr>
              <w:t>Updated_at</w:t>
            </w:r>
          </w:p>
        </w:tc>
        <w:tc>
          <w:tcPr>
            <w:tcW w:w="2216" w:type="dxa"/>
          </w:tcPr>
          <w:p w14:paraId="42F4EEB8" w14:textId="77777777" w:rsidR="00087109" w:rsidRPr="00654136" w:rsidRDefault="00087109" w:rsidP="00FD0455">
            <w:pPr>
              <w:pStyle w:val="Bng"/>
              <w:rPr>
                <w:szCs w:val="26"/>
              </w:rPr>
            </w:pPr>
            <w:r w:rsidRPr="00654136">
              <w:rPr>
                <w:szCs w:val="26"/>
              </w:rPr>
              <w:t>Timestamp</w:t>
            </w:r>
          </w:p>
        </w:tc>
        <w:tc>
          <w:tcPr>
            <w:tcW w:w="2200" w:type="dxa"/>
            <w:vAlign w:val="center"/>
          </w:tcPr>
          <w:p w14:paraId="4976D499" w14:textId="77777777" w:rsidR="00087109" w:rsidRPr="00654136" w:rsidRDefault="00087109" w:rsidP="00FD0455">
            <w:pPr>
              <w:pStyle w:val="Bng"/>
              <w:rPr>
                <w:szCs w:val="26"/>
              </w:rPr>
            </w:pPr>
            <w:r w:rsidRPr="00654136">
              <w:rPr>
                <w:szCs w:val="26"/>
              </w:rPr>
              <w:t>Ngày cập nhật</w:t>
            </w:r>
          </w:p>
        </w:tc>
        <w:tc>
          <w:tcPr>
            <w:tcW w:w="2193" w:type="dxa"/>
          </w:tcPr>
          <w:p w14:paraId="6EC6BD8F" w14:textId="77777777" w:rsidR="00087109" w:rsidRPr="00654136" w:rsidRDefault="00087109" w:rsidP="00FD0455">
            <w:pPr>
              <w:pStyle w:val="Bng"/>
              <w:rPr>
                <w:szCs w:val="26"/>
              </w:rPr>
            </w:pPr>
          </w:p>
        </w:tc>
      </w:tr>
    </w:tbl>
    <w:p w14:paraId="44CA7AF9" w14:textId="77777777" w:rsidR="00087109" w:rsidRPr="00654136" w:rsidRDefault="00087109" w:rsidP="00087109">
      <w:pPr>
        <w:rPr>
          <w:rFonts w:ascii="Times New Roman" w:hAnsi="Times New Roman" w:cs="Times New Roman"/>
          <w:sz w:val="26"/>
          <w:szCs w:val="26"/>
          <w:lang w:val="fr-FR"/>
        </w:rPr>
      </w:pPr>
    </w:p>
    <w:p w14:paraId="26DC7F12" w14:textId="77777777" w:rsidR="00087109" w:rsidRPr="00654136" w:rsidRDefault="00087109" w:rsidP="00087109">
      <w:pPr>
        <w:spacing w:after="160" w:line="259" w:lineRule="auto"/>
        <w:rPr>
          <w:rFonts w:ascii="Times New Roman" w:eastAsia="Calibri" w:hAnsi="Times New Roman" w:cs="Times New Roman"/>
          <w:sz w:val="26"/>
          <w:szCs w:val="26"/>
          <w:lang w:val="fr-FR"/>
        </w:rPr>
      </w:pPr>
      <w:r w:rsidRPr="00654136">
        <w:rPr>
          <w:rFonts w:ascii="Times New Roman" w:hAnsi="Times New Roman" w:cs="Times New Roman"/>
          <w:sz w:val="26"/>
          <w:szCs w:val="26"/>
          <w:lang w:val="fr-FR"/>
        </w:rPr>
        <w:br w:type="page"/>
      </w:r>
    </w:p>
    <w:p w14:paraId="74039C7E" w14:textId="77777777" w:rsidR="00087109" w:rsidRPr="00654136" w:rsidRDefault="00087109" w:rsidP="00282F96">
      <w:pPr>
        <w:pStyle w:val="noNomal"/>
        <w:numPr>
          <w:ilvl w:val="0"/>
          <w:numId w:val="21"/>
        </w:numPr>
        <w:rPr>
          <w:rFonts w:cs="Times New Roman"/>
          <w:szCs w:val="26"/>
          <w:lang w:val="fr-FR"/>
        </w:rPr>
      </w:pPr>
      <w:r w:rsidRPr="00654136">
        <w:rPr>
          <w:rFonts w:cs="Times New Roman"/>
          <w:szCs w:val="26"/>
          <w:lang w:val="fr-FR"/>
        </w:rPr>
        <w:t>Orders (đặt trước)</w:t>
      </w:r>
    </w:p>
    <w:p w14:paraId="49978E80" w14:textId="42B2482F" w:rsidR="00087109" w:rsidRPr="00654136" w:rsidRDefault="00087109" w:rsidP="00087109">
      <w:pPr>
        <w:pStyle w:val="Caption"/>
        <w:keepNext/>
        <w:rPr>
          <w:rFonts w:cs="Times New Roman"/>
          <w:color w:val="FF0000"/>
          <w:sz w:val="26"/>
          <w:szCs w:val="26"/>
        </w:rPr>
      </w:pPr>
      <w:bookmarkStart w:id="33" w:name="_Toc155019278"/>
      <w:r w:rsidRPr="00654136">
        <w:rPr>
          <w:rFonts w:cs="Times New Roman"/>
          <w:color w:val="FF0000"/>
          <w:sz w:val="26"/>
          <w:szCs w:val="26"/>
        </w:rPr>
        <w:t>Bảng đặt dịch vụ</w:t>
      </w:r>
      <w:bookmarkEnd w:id="33"/>
    </w:p>
    <w:tbl>
      <w:tblPr>
        <w:tblStyle w:val="TableGrid"/>
        <w:tblW w:w="0" w:type="auto"/>
        <w:tblLook w:val="04A0" w:firstRow="1" w:lastRow="0" w:firstColumn="1" w:lastColumn="0" w:noHBand="0" w:noVBand="1"/>
      </w:tblPr>
      <w:tblGrid>
        <w:gridCol w:w="2171"/>
        <w:gridCol w:w="2216"/>
        <w:gridCol w:w="2200"/>
        <w:gridCol w:w="2193"/>
      </w:tblGrid>
      <w:tr w:rsidR="00087109" w:rsidRPr="00654136" w14:paraId="4CE78088" w14:textId="77777777" w:rsidTr="00FD0455">
        <w:tc>
          <w:tcPr>
            <w:tcW w:w="2171" w:type="dxa"/>
            <w:shd w:val="clear" w:color="auto" w:fill="8DB3E2" w:themeFill="text2" w:themeFillTint="66"/>
          </w:tcPr>
          <w:p w14:paraId="5642A0BC" w14:textId="77777777" w:rsidR="00087109" w:rsidRPr="00654136" w:rsidRDefault="00087109" w:rsidP="00FD0455">
            <w:pPr>
              <w:pStyle w:val="Bng"/>
              <w:jc w:val="center"/>
              <w:rPr>
                <w:b/>
                <w:bCs/>
                <w:szCs w:val="26"/>
              </w:rPr>
            </w:pPr>
            <w:r w:rsidRPr="00654136">
              <w:rPr>
                <w:b/>
                <w:bCs/>
                <w:szCs w:val="26"/>
              </w:rPr>
              <w:t>Column Name</w:t>
            </w:r>
          </w:p>
        </w:tc>
        <w:tc>
          <w:tcPr>
            <w:tcW w:w="2216" w:type="dxa"/>
            <w:shd w:val="clear" w:color="auto" w:fill="8DB3E2" w:themeFill="text2" w:themeFillTint="66"/>
          </w:tcPr>
          <w:p w14:paraId="551D3D23" w14:textId="77777777" w:rsidR="00087109" w:rsidRPr="00654136" w:rsidRDefault="00087109" w:rsidP="00FD0455">
            <w:pPr>
              <w:pStyle w:val="Bng"/>
              <w:jc w:val="center"/>
              <w:rPr>
                <w:b/>
                <w:bCs/>
                <w:szCs w:val="26"/>
              </w:rPr>
            </w:pPr>
            <w:r w:rsidRPr="00654136">
              <w:rPr>
                <w:b/>
                <w:bCs/>
                <w:szCs w:val="26"/>
              </w:rPr>
              <w:t>Data Type</w:t>
            </w:r>
          </w:p>
        </w:tc>
        <w:tc>
          <w:tcPr>
            <w:tcW w:w="2200" w:type="dxa"/>
            <w:shd w:val="clear" w:color="auto" w:fill="8DB3E2" w:themeFill="text2" w:themeFillTint="66"/>
          </w:tcPr>
          <w:p w14:paraId="5DBF56AF" w14:textId="77777777" w:rsidR="00087109" w:rsidRPr="00654136" w:rsidRDefault="00087109" w:rsidP="00FD0455">
            <w:pPr>
              <w:pStyle w:val="Bng"/>
              <w:jc w:val="center"/>
              <w:rPr>
                <w:b/>
                <w:bCs/>
                <w:szCs w:val="26"/>
              </w:rPr>
            </w:pPr>
            <w:r w:rsidRPr="00654136">
              <w:rPr>
                <w:b/>
                <w:bCs/>
                <w:szCs w:val="26"/>
              </w:rPr>
              <w:t>Description</w:t>
            </w:r>
          </w:p>
        </w:tc>
        <w:tc>
          <w:tcPr>
            <w:tcW w:w="2193" w:type="dxa"/>
            <w:shd w:val="clear" w:color="auto" w:fill="8DB3E2" w:themeFill="text2" w:themeFillTint="66"/>
          </w:tcPr>
          <w:p w14:paraId="106D51CB" w14:textId="77777777" w:rsidR="00087109" w:rsidRPr="00654136" w:rsidRDefault="00087109" w:rsidP="00FD0455">
            <w:pPr>
              <w:pStyle w:val="Bng"/>
              <w:jc w:val="center"/>
              <w:rPr>
                <w:b/>
                <w:bCs/>
                <w:szCs w:val="26"/>
              </w:rPr>
            </w:pPr>
            <w:r w:rsidRPr="00654136">
              <w:rPr>
                <w:b/>
                <w:bCs/>
                <w:szCs w:val="26"/>
              </w:rPr>
              <w:t>Constraint</w:t>
            </w:r>
          </w:p>
        </w:tc>
      </w:tr>
      <w:tr w:rsidR="00087109" w:rsidRPr="00654136" w14:paraId="441FDC72" w14:textId="77777777" w:rsidTr="00FD0455">
        <w:tc>
          <w:tcPr>
            <w:tcW w:w="2171" w:type="dxa"/>
          </w:tcPr>
          <w:p w14:paraId="683ACC8D" w14:textId="77777777" w:rsidR="00087109" w:rsidRPr="00654136" w:rsidRDefault="00087109" w:rsidP="00FD0455">
            <w:pPr>
              <w:pStyle w:val="Bng"/>
              <w:rPr>
                <w:szCs w:val="26"/>
              </w:rPr>
            </w:pPr>
            <w:r w:rsidRPr="00654136">
              <w:rPr>
                <w:szCs w:val="26"/>
                <w:lang w:val="fr-FR"/>
              </w:rPr>
              <w:t>Id</w:t>
            </w:r>
          </w:p>
        </w:tc>
        <w:tc>
          <w:tcPr>
            <w:tcW w:w="2216" w:type="dxa"/>
          </w:tcPr>
          <w:p w14:paraId="32C633AF" w14:textId="77777777" w:rsidR="00087109" w:rsidRPr="00654136" w:rsidRDefault="00087109" w:rsidP="00FD0455">
            <w:pPr>
              <w:pStyle w:val="Bng"/>
              <w:rPr>
                <w:szCs w:val="26"/>
              </w:rPr>
            </w:pPr>
            <w:r w:rsidRPr="00654136">
              <w:rPr>
                <w:szCs w:val="26"/>
              </w:rPr>
              <w:t>Bigint(20)</w:t>
            </w:r>
          </w:p>
        </w:tc>
        <w:tc>
          <w:tcPr>
            <w:tcW w:w="2200" w:type="dxa"/>
          </w:tcPr>
          <w:p w14:paraId="78B9A114" w14:textId="77777777" w:rsidR="00087109" w:rsidRPr="00654136" w:rsidRDefault="00087109" w:rsidP="00FD0455">
            <w:pPr>
              <w:pStyle w:val="Bng"/>
              <w:rPr>
                <w:szCs w:val="26"/>
              </w:rPr>
            </w:pPr>
            <w:r w:rsidRPr="00654136">
              <w:rPr>
                <w:szCs w:val="26"/>
              </w:rPr>
              <w:t>Id đặt trước</w:t>
            </w:r>
          </w:p>
        </w:tc>
        <w:tc>
          <w:tcPr>
            <w:tcW w:w="2193" w:type="dxa"/>
          </w:tcPr>
          <w:p w14:paraId="04657AAC" w14:textId="77777777" w:rsidR="00087109" w:rsidRPr="00654136" w:rsidRDefault="00087109" w:rsidP="00FD0455">
            <w:pPr>
              <w:pStyle w:val="Bng"/>
              <w:rPr>
                <w:szCs w:val="26"/>
              </w:rPr>
            </w:pPr>
            <w:r w:rsidRPr="00654136">
              <w:rPr>
                <w:szCs w:val="26"/>
              </w:rPr>
              <w:t>Primary Key, Indentity</w:t>
            </w:r>
          </w:p>
        </w:tc>
      </w:tr>
      <w:tr w:rsidR="00087109" w:rsidRPr="00654136" w14:paraId="17A9EF3E" w14:textId="77777777" w:rsidTr="00FD0455">
        <w:tc>
          <w:tcPr>
            <w:tcW w:w="2171" w:type="dxa"/>
          </w:tcPr>
          <w:p w14:paraId="1558D197" w14:textId="77777777" w:rsidR="00087109" w:rsidRPr="00654136" w:rsidRDefault="00087109" w:rsidP="00FD0455">
            <w:pPr>
              <w:pStyle w:val="Bng"/>
              <w:rPr>
                <w:szCs w:val="26"/>
              </w:rPr>
            </w:pPr>
            <w:r w:rsidRPr="00654136">
              <w:rPr>
                <w:szCs w:val="26"/>
                <w:lang w:val="fr-FR"/>
              </w:rPr>
              <w:t>UserId</w:t>
            </w:r>
          </w:p>
        </w:tc>
        <w:tc>
          <w:tcPr>
            <w:tcW w:w="2216" w:type="dxa"/>
          </w:tcPr>
          <w:p w14:paraId="0B6D4EF9" w14:textId="77777777" w:rsidR="00087109" w:rsidRPr="00654136" w:rsidRDefault="00087109" w:rsidP="00FD0455">
            <w:pPr>
              <w:pStyle w:val="Bng"/>
              <w:rPr>
                <w:szCs w:val="26"/>
              </w:rPr>
            </w:pPr>
            <w:r w:rsidRPr="00654136">
              <w:rPr>
                <w:szCs w:val="26"/>
              </w:rPr>
              <w:t>Int(11)</w:t>
            </w:r>
          </w:p>
        </w:tc>
        <w:tc>
          <w:tcPr>
            <w:tcW w:w="2200" w:type="dxa"/>
          </w:tcPr>
          <w:p w14:paraId="7B7B5403" w14:textId="77777777" w:rsidR="00087109" w:rsidRPr="00654136" w:rsidRDefault="00087109" w:rsidP="00FD0455">
            <w:pPr>
              <w:pStyle w:val="Bng"/>
              <w:rPr>
                <w:szCs w:val="26"/>
              </w:rPr>
            </w:pPr>
            <w:r w:rsidRPr="00654136">
              <w:rPr>
                <w:szCs w:val="26"/>
              </w:rPr>
              <w:t>Id user đặt</w:t>
            </w:r>
          </w:p>
        </w:tc>
        <w:tc>
          <w:tcPr>
            <w:tcW w:w="2193" w:type="dxa"/>
          </w:tcPr>
          <w:p w14:paraId="4552E1B6" w14:textId="77777777" w:rsidR="00087109" w:rsidRPr="00654136" w:rsidRDefault="00087109" w:rsidP="00FD0455">
            <w:pPr>
              <w:pStyle w:val="Bng"/>
              <w:rPr>
                <w:szCs w:val="26"/>
              </w:rPr>
            </w:pPr>
            <w:r w:rsidRPr="00654136">
              <w:rPr>
                <w:szCs w:val="26"/>
              </w:rPr>
              <w:t>Not null</w:t>
            </w:r>
          </w:p>
        </w:tc>
      </w:tr>
      <w:tr w:rsidR="00087109" w:rsidRPr="00654136" w14:paraId="57259EE2" w14:textId="77777777" w:rsidTr="00FD0455">
        <w:tc>
          <w:tcPr>
            <w:tcW w:w="2171" w:type="dxa"/>
          </w:tcPr>
          <w:p w14:paraId="6D4BD51E" w14:textId="77777777" w:rsidR="00087109" w:rsidRPr="00654136" w:rsidRDefault="00087109" w:rsidP="00FD0455">
            <w:pPr>
              <w:pStyle w:val="Bng"/>
              <w:rPr>
                <w:szCs w:val="26"/>
                <w:lang w:val="fr-FR"/>
              </w:rPr>
            </w:pPr>
            <w:r w:rsidRPr="00654136">
              <w:rPr>
                <w:szCs w:val="26"/>
                <w:lang w:val="fr-FR"/>
              </w:rPr>
              <w:t>PeopleNumber</w:t>
            </w:r>
          </w:p>
        </w:tc>
        <w:tc>
          <w:tcPr>
            <w:tcW w:w="2216" w:type="dxa"/>
          </w:tcPr>
          <w:p w14:paraId="113BD790" w14:textId="77777777" w:rsidR="00087109" w:rsidRPr="00654136" w:rsidRDefault="00087109" w:rsidP="00FD0455">
            <w:pPr>
              <w:pStyle w:val="Bng"/>
              <w:rPr>
                <w:szCs w:val="26"/>
              </w:rPr>
            </w:pPr>
            <w:r w:rsidRPr="00654136">
              <w:rPr>
                <w:szCs w:val="26"/>
              </w:rPr>
              <w:t>Int(11)</w:t>
            </w:r>
          </w:p>
        </w:tc>
        <w:tc>
          <w:tcPr>
            <w:tcW w:w="2200" w:type="dxa"/>
          </w:tcPr>
          <w:p w14:paraId="3FC965F0" w14:textId="77777777" w:rsidR="00087109" w:rsidRPr="00654136" w:rsidRDefault="00087109" w:rsidP="00FD0455">
            <w:pPr>
              <w:pStyle w:val="Bng"/>
              <w:rPr>
                <w:szCs w:val="26"/>
              </w:rPr>
            </w:pPr>
            <w:r w:rsidRPr="00654136">
              <w:rPr>
                <w:szCs w:val="26"/>
              </w:rPr>
              <w:t>Số lượng người</w:t>
            </w:r>
          </w:p>
        </w:tc>
        <w:tc>
          <w:tcPr>
            <w:tcW w:w="2193" w:type="dxa"/>
          </w:tcPr>
          <w:p w14:paraId="2C586BA0" w14:textId="77777777" w:rsidR="00087109" w:rsidRPr="00654136" w:rsidRDefault="00087109" w:rsidP="00FD0455">
            <w:pPr>
              <w:pStyle w:val="Bng"/>
              <w:rPr>
                <w:szCs w:val="26"/>
              </w:rPr>
            </w:pPr>
          </w:p>
        </w:tc>
      </w:tr>
      <w:tr w:rsidR="00087109" w:rsidRPr="00654136" w14:paraId="4A83FCBF" w14:textId="77777777" w:rsidTr="00FD0455">
        <w:tc>
          <w:tcPr>
            <w:tcW w:w="2171" w:type="dxa"/>
          </w:tcPr>
          <w:p w14:paraId="594D220F" w14:textId="77777777" w:rsidR="00087109" w:rsidRPr="00654136" w:rsidRDefault="00087109" w:rsidP="00FD0455">
            <w:pPr>
              <w:pStyle w:val="Bng"/>
              <w:rPr>
                <w:szCs w:val="26"/>
                <w:lang w:val="fr-FR"/>
              </w:rPr>
            </w:pPr>
            <w:r w:rsidRPr="00654136">
              <w:rPr>
                <w:szCs w:val="26"/>
                <w:lang w:val="fr-FR"/>
              </w:rPr>
              <w:t>OrganizationDate</w:t>
            </w:r>
          </w:p>
        </w:tc>
        <w:tc>
          <w:tcPr>
            <w:tcW w:w="2216" w:type="dxa"/>
          </w:tcPr>
          <w:p w14:paraId="7F20911B" w14:textId="77777777" w:rsidR="00087109" w:rsidRPr="00654136" w:rsidRDefault="00087109" w:rsidP="00FD0455">
            <w:pPr>
              <w:pStyle w:val="Bng"/>
              <w:rPr>
                <w:szCs w:val="26"/>
              </w:rPr>
            </w:pPr>
            <w:r w:rsidRPr="00654136">
              <w:rPr>
                <w:szCs w:val="26"/>
              </w:rPr>
              <w:t>Date</w:t>
            </w:r>
          </w:p>
        </w:tc>
        <w:tc>
          <w:tcPr>
            <w:tcW w:w="2200" w:type="dxa"/>
          </w:tcPr>
          <w:p w14:paraId="1F6BBC16" w14:textId="77777777" w:rsidR="00087109" w:rsidRPr="00654136" w:rsidRDefault="00087109" w:rsidP="00FD0455">
            <w:pPr>
              <w:pStyle w:val="Bng"/>
              <w:rPr>
                <w:szCs w:val="26"/>
              </w:rPr>
            </w:pPr>
            <w:r w:rsidRPr="00654136">
              <w:rPr>
                <w:szCs w:val="26"/>
              </w:rPr>
              <w:t>Ngày tổ chức</w:t>
            </w:r>
          </w:p>
        </w:tc>
        <w:tc>
          <w:tcPr>
            <w:tcW w:w="2193" w:type="dxa"/>
          </w:tcPr>
          <w:p w14:paraId="031B5477" w14:textId="77777777" w:rsidR="00087109" w:rsidRPr="00654136" w:rsidRDefault="00087109" w:rsidP="00FD0455">
            <w:pPr>
              <w:pStyle w:val="Bng"/>
              <w:rPr>
                <w:szCs w:val="26"/>
              </w:rPr>
            </w:pPr>
          </w:p>
        </w:tc>
      </w:tr>
      <w:tr w:rsidR="00087109" w:rsidRPr="00654136" w14:paraId="226527C0" w14:textId="77777777" w:rsidTr="00FD0455">
        <w:tc>
          <w:tcPr>
            <w:tcW w:w="2171" w:type="dxa"/>
          </w:tcPr>
          <w:p w14:paraId="448408F9" w14:textId="77777777" w:rsidR="00087109" w:rsidRPr="00654136" w:rsidRDefault="00087109" w:rsidP="00FD0455">
            <w:pPr>
              <w:pStyle w:val="Bng"/>
              <w:rPr>
                <w:szCs w:val="26"/>
                <w:lang w:val="fr-FR"/>
              </w:rPr>
            </w:pPr>
            <w:r w:rsidRPr="00654136">
              <w:rPr>
                <w:szCs w:val="26"/>
                <w:lang w:val="fr-FR"/>
              </w:rPr>
              <w:t>Note</w:t>
            </w:r>
          </w:p>
        </w:tc>
        <w:tc>
          <w:tcPr>
            <w:tcW w:w="2216" w:type="dxa"/>
          </w:tcPr>
          <w:p w14:paraId="18592448" w14:textId="77777777" w:rsidR="00087109" w:rsidRPr="00654136" w:rsidRDefault="00087109" w:rsidP="00FD0455">
            <w:pPr>
              <w:pStyle w:val="Bng"/>
              <w:rPr>
                <w:szCs w:val="26"/>
              </w:rPr>
            </w:pPr>
            <w:r w:rsidRPr="00654136">
              <w:rPr>
                <w:szCs w:val="26"/>
              </w:rPr>
              <w:t>Varchar(255)</w:t>
            </w:r>
          </w:p>
        </w:tc>
        <w:tc>
          <w:tcPr>
            <w:tcW w:w="2200" w:type="dxa"/>
          </w:tcPr>
          <w:p w14:paraId="2ED1A03F" w14:textId="77777777" w:rsidR="00087109" w:rsidRPr="00654136" w:rsidRDefault="00087109" w:rsidP="00FD0455">
            <w:pPr>
              <w:pStyle w:val="Bng"/>
              <w:rPr>
                <w:szCs w:val="26"/>
              </w:rPr>
            </w:pPr>
            <w:r w:rsidRPr="00654136">
              <w:rPr>
                <w:szCs w:val="26"/>
              </w:rPr>
              <w:t>Ghi chú</w:t>
            </w:r>
          </w:p>
        </w:tc>
        <w:tc>
          <w:tcPr>
            <w:tcW w:w="2193" w:type="dxa"/>
          </w:tcPr>
          <w:p w14:paraId="3AFD4C4E" w14:textId="77777777" w:rsidR="00087109" w:rsidRPr="00654136" w:rsidRDefault="00087109" w:rsidP="00FD0455">
            <w:pPr>
              <w:pStyle w:val="Bng"/>
              <w:rPr>
                <w:szCs w:val="26"/>
              </w:rPr>
            </w:pPr>
          </w:p>
        </w:tc>
      </w:tr>
      <w:tr w:rsidR="00087109" w:rsidRPr="00654136" w14:paraId="4D05B592" w14:textId="77777777" w:rsidTr="00FD0455">
        <w:tc>
          <w:tcPr>
            <w:tcW w:w="2171" w:type="dxa"/>
          </w:tcPr>
          <w:p w14:paraId="1DB2BB4E" w14:textId="77777777" w:rsidR="00087109" w:rsidRPr="00654136" w:rsidRDefault="00087109" w:rsidP="00FD0455">
            <w:pPr>
              <w:pStyle w:val="Bng"/>
              <w:rPr>
                <w:szCs w:val="26"/>
                <w:lang w:val="fr-FR"/>
              </w:rPr>
            </w:pPr>
            <w:r w:rsidRPr="00654136">
              <w:rPr>
                <w:szCs w:val="26"/>
                <w:lang w:val="fr-FR"/>
              </w:rPr>
              <w:t>PaymentId</w:t>
            </w:r>
          </w:p>
        </w:tc>
        <w:tc>
          <w:tcPr>
            <w:tcW w:w="2216" w:type="dxa"/>
          </w:tcPr>
          <w:p w14:paraId="6CC86EE8" w14:textId="77777777" w:rsidR="00087109" w:rsidRPr="00654136" w:rsidRDefault="00087109" w:rsidP="00FD0455">
            <w:pPr>
              <w:pStyle w:val="Bng"/>
              <w:rPr>
                <w:szCs w:val="26"/>
              </w:rPr>
            </w:pPr>
            <w:r w:rsidRPr="00654136">
              <w:rPr>
                <w:szCs w:val="26"/>
              </w:rPr>
              <w:t>Int(11)</w:t>
            </w:r>
          </w:p>
        </w:tc>
        <w:tc>
          <w:tcPr>
            <w:tcW w:w="2200" w:type="dxa"/>
          </w:tcPr>
          <w:p w14:paraId="6053B6BC" w14:textId="77777777" w:rsidR="00087109" w:rsidRPr="00654136" w:rsidRDefault="00087109" w:rsidP="00FD0455">
            <w:pPr>
              <w:pStyle w:val="Bng"/>
              <w:rPr>
                <w:szCs w:val="26"/>
              </w:rPr>
            </w:pPr>
            <w:r w:rsidRPr="00654136">
              <w:rPr>
                <w:szCs w:val="26"/>
              </w:rPr>
              <w:t>Phương thức thanh toán</w:t>
            </w:r>
          </w:p>
        </w:tc>
        <w:tc>
          <w:tcPr>
            <w:tcW w:w="2193" w:type="dxa"/>
          </w:tcPr>
          <w:p w14:paraId="06963F44" w14:textId="77777777" w:rsidR="00087109" w:rsidRPr="00654136" w:rsidRDefault="00087109" w:rsidP="00FD0455">
            <w:pPr>
              <w:pStyle w:val="Bng"/>
              <w:rPr>
                <w:szCs w:val="26"/>
              </w:rPr>
            </w:pPr>
          </w:p>
        </w:tc>
      </w:tr>
      <w:tr w:rsidR="00087109" w:rsidRPr="00654136" w14:paraId="5FEC8B5B" w14:textId="77777777" w:rsidTr="00FD0455">
        <w:tc>
          <w:tcPr>
            <w:tcW w:w="2171" w:type="dxa"/>
          </w:tcPr>
          <w:p w14:paraId="6F137FC6" w14:textId="77777777" w:rsidR="00087109" w:rsidRPr="00654136" w:rsidRDefault="00087109" w:rsidP="00FD0455">
            <w:pPr>
              <w:pStyle w:val="Bng"/>
              <w:rPr>
                <w:szCs w:val="26"/>
                <w:lang w:val="fr-FR"/>
              </w:rPr>
            </w:pPr>
            <w:r w:rsidRPr="00654136">
              <w:rPr>
                <w:szCs w:val="26"/>
                <w:lang w:val="fr-FR"/>
              </w:rPr>
              <w:t>Status</w:t>
            </w:r>
          </w:p>
        </w:tc>
        <w:tc>
          <w:tcPr>
            <w:tcW w:w="2216" w:type="dxa"/>
          </w:tcPr>
          <w:p w14:paraId="5A19B1AF" w14:textId="77777777" w:rsidR="00087109" w:rsidRPr="00654136" w:rsidRDefault="00087109" w:rsidP="00FD0455">
            <w:pPr>
              <w:pStyle w:val="Bng"/>
              <w:rPr>
                <w:szCs w:val="26"/>
              </w:rPr>
            </w:pPr>
            <w:r w:rsidRPr="00654136">
              <w:rPr>
                <w:szCs w:val="26"/>
              </w:rPr>
              <w:t>Int(11)</w:t>
            </w:r>
          </w:p>
        </w:tc>
        <w:tc>
          <w:tcPr>
            <w:tcW w:w="2200" w:type="dxa"/>
          </w:tcPr>
          <w:p w14:paraId="26C27000" w14:textId="77777777" w:rsidR="00087109" w:rsidRPr="00654136" w:rsidRDefault="00087109" w:rsidP="00FD0455">
            <w:pPr>
              <w:pStyle w:val="Bng"/>
              <w:rPr>
                <w:szCs w:val="26"/>
              </w:rPr>
            </w:pPr>
            <w:r w:rsidRPr="00654136">
              <w:rPr>
                <w:szCs w:val="26"/>
              </w:rPr>
              <w:t>Trạng thái</w:t>
            </w:r>
          </w:p>
        </w:tc>
        <w:tc>
          <w:tcPr>
            <w:tcW w:w="2193" w:type="dxa"/>
          </w:tcPr>
          <w:p w14:paraId="0C4F7949" w14:textId="77777777" w:rsidR="00087109" w:rsidRPr="00654136" w:rsidRDefault="00087109" w:rsidP="00FD0455">
            <w:pPr>
              <w:pStyle w:val="Bng"/>
              <w:rPr>
                <w:szCs w:val="26"/>
              </w:rPr>
            </w:pPr>
          </w:p>
        </w:tc>
      </w:tr>
      <w:tr w:rsidR="00087109" w:rsidRPr="00654136" w14:paraId="2F5F4C1C" w14:textId="77777777" w:rsidTr="00FD0455">
        <w:tc>
          <w:tcPr>
            <w:tcW w:w="2171" w:type="dxa"/>
          </w:tcPr>
          <w:p w14:paraId="10AB17D9" w14:textId="77777777" w:rsidR="00087109" w:rsidRPr="00654136" w:rsidRDefault="00087109" w:rsidP="00FD0455">
            <w:pPr>
              <w:pStyle w:val="Bng"/>
              <w:rPr>
                <w:szCs w:val="26"/>
                <w:lang w:val="fr-FR"/>
              </w:rPr>
            </w:pPr>
            <w:r w:rsidRPr="00654136">
              <w:rPr>
                <w:szCs w:val="26"/>
                <w:lang w:val="fr-FR"/>
              </w:rPr>
              <w:t>ServiceId</w:t>
            </w:r>
          </w:p>
        </w:tc>
        <w:tc>
          <w:tcPr>
            <w:tcW w:w="2216" w:type="dxa"/>
          </w:tcPr>
          <w:p w14:paraId="0EBEA7FE" w14:textId="77777777" w:rsidR="00087109" w:rsidRPr="00654136" w:rsidRDefault="00087109" w:rsidP="00FD0455">
            <w:pPr>
              <w:pStyle w:val="Bng"/>
              <w:rPr>
                <w:szCs w:val="26"/>
              </w:rPr>
            </w:pPr>
            <w:r w:rsidRPr="00654136">
              <w:rPr>
                <w:szCs w:val="26"/>
              </w:rPr>
              <w:t>Int(11)</w:t>
            </w:r>
          </w:p>
        </w:tc>
        <w:tc>
          <w:tcPr>
            <w:tcW w:w="2200" w:type="dxa"/>
          </w:tcPr>
          <w:p w14:paraId="433F6BAD" w14:textId="77777777" w:rsidR="00087109" w:rsidRPr="00654136" w:rsidRDefault="00087109" w:rsidP="00FD0455">
            <w:pPr>
              <w:pStyle w:val="Bng"/>
              <w:rPr>
                <w:szCs w:val="26"/>
              </w:rPr>
            </w:pPr>
            <w:r w:rsidRPr="00654136">
              <w:rPr>
                <w:szCs w:val="26"/>
              </w:rPr>
              <w:t>Id dịch vụ</w:t>
            </w:r>
          </w:p>
        </w:tc>
        <w:tc>
          <w:tcPr>
            <w:tcW w:w="2193" w:type="dxa"/>
          </w:tcPr>
          <w:p w14:paraId="7312B2B9" w14:textId="77777777" w:rsidR="00087109" w:rsidRPr="00654136" w:rsidRDefault="00087109" w:rsidP="00FD0455">
            <w:pPr>
              <w:pStyle w:val="Bng"/>
              <w:rPr>
                <w:szCs w:val="26"/>
              </w:rPr>
            </w:pPr>
          </w:p>
        </w:tc>
      </w:tr>
      <w:tr w:rsidR="00087109" w:rsidRPr="00654136" w14:paraId="685BA516" w14:textId="77777777" w:rsidTr="00FD0455">
        <w:tc>
          <w:tcPr>
            <w:tcW w:w="2171" w:type="dxa"/>
          </w:tcPr>
          <w:p w14:paraId="75F78D09" w14:textId="77777777" w:rsidR="00087109" w:rsidRPr="00654136" w:rsidRDefault="00087109" w:rsidP="00FD0455">
            <w:pPr>
              <w:pStyle w:val="Bng"/>
              <w:rPr>
                <w:szCs w:val="26"/>
                <w:lang w:val="fr-FR"/>
              </w:rPr>
            </w:pPr>
            <w:r w:rsidRPr="00654136">
              <w:rPr>
                <w:szCs w:val="26"/>
                <w:lang w:val="fr-FR"/>
              </w:rPr>
              <w:t>PackageId</w:t>
            </w:r>
          </w:p>
        </w:tc>
        <w:tc>
          <w:tcPr>
            <w:tcW w:w="2216" w:type="dxa"/>
          </w:tcPr>
          <w:p w14:paraId="34EA7B52" w14:textId="77777777" w:rsidR="00087109" w:rsidRPr="00654136" w:rsidRDefault="00087109" w:rsidP="00FD0455">
            <w:pPr>
              <w:pStyle w:val="Bng"/>
              <w:rPr>
                <w:szCs w:val="26"/>
              </w:rPr>
            </w:pPr>
            <w:r w:rsidRPr="00654136">
              <w:rPr>
                <w:szCs w:val="26"/>
              </w:rPr>
              <w:t>Int(11)</w:t>
            </w:r>
          </w:p>
        </w:tc>
        <w:tc>
          <w:tcPr>
            <w:tcW w:w="2200" w:type="dxa"/>
          </w:tcPr>
          <w:p w14:paraId="2289C5BE" w14:textId="77777777" w:rsidR="00087109" w:rsidRPr="00654136" w:rsidRDefault="00087109" w:rsidP="00FD0455">
            <w:pPr>
              <w:pStyle w:val="Bng"/>
              <w:rPr>
                <w:szCs w:val="26"/>
              </w:rPr>
            </w:pPr>
            <w:r w:rsidRPr="00654136">
              <w:rPr>
                <w:szCs w:val="26"/>
              </w:rPr>
              <w:t>Id gói</w:t>
            </w:r>
          </w:p>
        </w:tc>
        <w:tc>
          <w:tcPr>
            <w:tcW w:w="2193" w:type="dxa"/>
          </w:tcPr>
          <w:p w14:paraId="1A73D268" w14:textId="77777777" w:rsidR="00087109" w:rsidRPr="00654136" w:rsidRDefault="00087109" w:rsidP="00FD0455">
            <w:pPr>
              <w:pStyle w:val="Bng"/>
              <w:rPr>
                <w:szCs w:val="26"/>
              </w:rPr>
            </w:pPr>
          </w:p>
        </w:tc>
      </w:tr>
      <w:tr w:rsidR="00087109" w:rsidRPr="00654136" w14:paraId="6235F4EA" w14:textId="77777777" w:rsidTr="00FD0455">
        <w:tc>
          <w:tcPr>
            <w:tcW w:w="2171" w:type="dxa"/>
            <w:vAlign w:val="center"/>
          </w:tcPr>
          <w:p w14:paraId="1ED93DDF" w14:textId="77777777" w:rsidR="00087109" w:rsidRPr="00654136" w:rsidRDefault="00087109" w:rsidP="00FD0455">
            <w:pPr>
              <w:pStyle w:val="Bng"/>
              <w:rPr>
                <w:szCs w:val="26"/>
                <w:lang w:val="fr-FR"/>
              </w:rPr>
            </w:pPr>
            <w:r w:rsidRPr="00654136">
              <w:rPr>
                <w:szCs w:val="26"/>
                <w:lang w:val="fr-FR"/>
              </w:rPr>
              <w:t>Created_at</w:t>
            </w:r>
          </w:p>
        </w:tc>
        <w:tc>
          <w:tcPr>
            <w:tcW w:w="2216" w:type="dxa"/>
          </w:tcPr>
          <w:p w14:paraId="0F2757AD" w14:textId="77777777" w:rsidR="00087109" w:rsidRPr="00654136" w:rsidRDefault="00087109" w:rsidP="00FD0455">
            <w:pPr>
              <w:pStyle w:val="Bng"/>
              <w:rPr>
                <w:szCs w:val="26"/>
              </w:rPr>
            </w:pPr>
            <w:r w:rsidRPr="00654136">
              <w:rPr>
                <w:szCs w:val="26"/>
              </w:rPr>
              <w:t>Timestamp</w:t>
            </w:r>
          </w:p>
        </w:tc>
        <w:tc>
          <w:tcPr>
            <w:tcW w:w="2200" w:type="dxa"/>
            <w:vAlign w:val="center"/>
          </w:tcPr>
          <w:p w14:paraId="735B3C25" w14:textId="77777777" w:rsidR="00087109" w:rsidRPr="00654136" w:rsidRDefault="00087109" w:rsidP="00FD0455">
            <w:pPr>
              <w:pStyle w:val="Bng"/>
              <w:rPr>
                <w:szCs w:val="26"/>
              </w:rPr>
            </w:pPr>
            <w:r w:rsidRPr="00654136">
              <w:rPr>
                <w:szCs w:val="26"/>
              </w:rPr>
              <w:t>Ngày tạo</w:t>
            </w:r>
          </w:p>
        </w:tc>
        <w:tc>
          <w:tcPr>
            <w:tcW w:w="2193" w:type="dxa"/>
          </w:tcPr>
          <w:p w14:paraId="0E1F4F68" w14:textId="77777777" w:rsidR="00087109" w:rsidRPr="00654136" w:rsidRDefault="00087109" w:rsidP="00FD0455">
            <w:pPr>
              <w:pStyle w:val="Bng"/>
              <w:rPr>
                <w:szCs w:val="26"/>
              </w:rPr>
            </w:pPr>
          </w:p>
        </w:tc>
      </w:tr>
      <w:tr w:rsidR="00087109" w:rsidRPr="00654136" w14:paraId="6E4D5946" w14:textId="77777777" w:rsidTr="00FD0455">
        <w:tc>
          <w:tcPr>
            <w:tcW w:w="2171" w:type="dxa"/>
            <w:vAlign w:val="center"/>
          </w:tcPr>
          <w:p w14:paraId="4B018E52" w14:textId="77777777" w:rsidR="00087109" w:rsidRPr="00654136" w:rsidRDefault="00087109" w:rsidP="00FD0455">
            <w:pPr>
              <w:pStyle w:val="Bng"/>
              <w:rPr>
                <w:szCs w:val="26"/>
                <w:lang w:val="fr-FR"/>
              </w:rPr>
            </w:pPr>
            <w:r w:rsidRPr="00654136">
              <w:rPr>
                <w:szCs w:val="26"/>
                <w:lang w:val="fr-FR"/>
              </w:rPr>
              <w:t>Updated_at</w:t>
            </w:r>
          </w:p>
        </w:tc>
        <w:tc>
          <w:tcPr>
            <w:tcW w:w="2216" w:type="dxa"/>
          </w:tcPr>
          <w:p w14:paraId="15BDCD69" w14:textId="77777777" w:rsidR="00087109" w:rsidRPr="00654136" w:rsidRDefault="00087109" w:rsidP="00FD0455">
            <w:pPr>
              <w:pStyle w:val="Bng"/>
              <w:rPr>
                <w:szCs w:val="26"/>
              </w:rPr>
            </w:pPr>
            <w:r w:rsidRPr="00654136">
              <w:rPr>
                <w:szCs w:val="26"/>
              </w:rPr>
              <w:t>Timestamp</w:t>
            </w:r>
          </w:p>
        </w:tc>
        <w:tc>
          <w:tcPr>
            <w:tcW w:w="2200" w:type="dxa"/>
            <w:vAlign w:val="center"/>
          </w:tcPr>
          <w:p w14:paraId="2D7E0505" w14:textId="77777777" w:rsidR="00087109" w:rsidRPr="00654136" w:rsidRDefault="00087109" w:rsidP="00FD0455">
            <w:pPr>
              <w:pStyle w:val="Bng"/>
              <w:rPr>
                <w:szCs w:val="26"/>
              </w:rPr>
            </w:pPr>
            <w:r w:rsidRPr="00654136">
              <w:rPr>
                <w:szCs w:val="26"/>
              </w:rPr>
              <w:t>Ngày cập nhật</w:t>
            </w:r>
          </w:p>
        </w:tc>
        <w:tc>
          <w:tcPr>
            <w:tcW w:w="2193" w:type="dxa"/>
          </w:tcPr>
          <w:p w14:paraId="56935C6B" w14:textId="77777777" w:rsidR="00087109" w:rsidRPr="00654136" w:rsidRDefault="00087109" w:rsidP="00FD0455">
            <w:pPr>
              <w:pStyle w:val="Bng"/>
              <w:rPr>
                <w:szCs w:val="26"/>
              </w:rPr>
            </w:pPr>
          </w:p>
        </w:tc>
      </w:tr>
    </w:tbl>
    <w:p w14:paraId="2866BB8E" w14:textId="77777777" w:rsidR="00087109" w:rsidRPr="00654136" w:rsidRDefault="00087109" w:rsidP="00087109">
      <w:pPr>
        <w:rPr>
          <w:rFonts w:ascii="Times New Roman" w:hAnsi="Times New Roman" w:cs="Times New Roman"/>
          <w:sz w:val="26"/>
          <w:szCs w:val="26"/>
          <w:lang w:val="fr-FR"/>
        </w:rPr>
      </w:pPr>
    </w:p>
    <w:p w14:paraId="08360A6F" w14:textId="77777777" w:rsidR="00087109" w:rsidRPr="00654136" w:rsidRDefault="00087109" w:rsidP="00087109">
      <w:pPr>
        <w:spacing w:after="160" w:line="259" w:lineRule="auto"/>
        <w:rPr>
          <w:rFonts w:ascii="Times New Roman" w:eastAsia="Calibri" w:hAnsi="Times New Roman" w:cs="Times New Roman"/>
          <w:sz w:val="26"/>
          <w:szCs w:val="26"/>
          <w:lang w:val="fr-FR"/>
        </w:rPr>
      </w:pPr>
      <w:r w:rsidRPr="00654136">
        <w:rPr>
          <w:rFonts w:ascii="Times New Roman" w:hAnsi="Times New Roman" w:cs="Times New Roman"/>
          <w:sz w:val="26"/>
          <w:szCs w:val="26"/>
          <w:lang w:val="fr-FR"/>
        </w:rPr>
        <w:br w:type="page"/>
      </w:r>
    </w:p>
    <w:p w14:paraId="1C3B019E" w14:textId="77777777" w:rsidR="00087109" w:rsidRPr="00654136" w:rsidRDefault="00087109" w:rsidP="00282F96">
      <w:pPr>
        <w:pStyle w:val="noNomal"/>
        <w:numPr>
          <w:ilvl w:val="0"/>
          <w:numId w:val="21"/>
        </w:numPr>
        <w:rPr>
          <w:rFonts w:cs="Times New Roman"/>
          <w:szCs w:val="26"/>
          <w:lang w:val="fr-FR"/>
        </w:rPr>
      </w:pPr>
      <w:r w:rsidRPr="00654136">
        <w:rPr>
          <w:rFonts w:cs="Times New Roman"/>
          <w:szCs w:val="26"/>
          <w:lang w:val="fr-FR"/>
        </w:rPr>
        <w:t xml:space="preserve">Order_Drinks </w:t>
      </w:r>
    </w:p>
    <w:p w14:paraId="1EB9D435" w14:textId="58382E28" w:rsidR="00087109" w:rsidRPr="00654136" w:rsidRDefault="00087109" w:rsidP="00087109">
      <w:pPr>
        <w:pStyle w:val="Caption"/>
        <w:keepNext/>
        <w:rPr>
          <w:rFonts w:cs="Times New Roman"/>
          <w:color w:val="FF0000"/>
          <w:sz w:val="26"/>
          <w:szCs w:val="26"/>
        </w:rPr>
      </w:pPr>
      <w:bookmarkStart w:id="34" w:name="_Toc155019279"/>
      <w:r w:rsidRPr="00654136">
        <w:rPr>
          <w:rFonts w:cs="Times New Roman"/>
          <w:color w:val="FF0000"/>
          <w:sz w:val="26"/>
          <w:szCs w:val="26"/>
        </w:rPr>
        <w:t>Bảng Order thức uống</w:t>
      </w:r>
      <w:bookmarkEnd w:id="34"/>
    </w:p>
    <w:tbl>
      <w:tblPr>
        <w:tblStyle w:val="TableGrid"/>
        <w:tblW w:w="0" w:type="auto"/>
        <w:tblLook w:val="04A0" w:firstRow="1" w:lastRow="0" w:firstColumn="1" w:lastColumn="0" w:noHBand="0" w:noVBand="1"/>
      </w:tblPr>
      <w:tblGrid>
        <w:gridCol w:w="2171"/>
        <w:gridCol w:w="2216"/>
        <w:gridCol w:w="2200"/>
        <w:gridCol w:w="2193"/>
      </w:tblGrid>
      <w:tr w:rsidR="00087109" w:rsidRPr="00654136" w14:paraId="6C10DF3D" w14:textId="77777777" w:rsidTr="00FD0455">
        <w:tc>
          <w:tcPr>
            <w:tcW w:w="2171" w:type="dxa"/>
            <w:shd w:val="clear" w:color="auto" w:fill="8DB3E2" w:themeFill="text2" w:themeFillTint="66"/>
          </w:tcPr>
          <w:p w14:paraId="5A0EA582" w14:textId="77777777" w:rsidR="00087109" w:rsidRPr="00654136" w:rsidRDefault="00087109" w:rsidP="00FD0455">
            <w:pPr>
              <w:pStyle w:val="Bng"/>
              <w:jc w:val="center"/>
              <w:rPr>
                <w:b/>
                <w:bCs/>
                <w:szCs w:val="26"/>
              </w:rPr>
            </w:pPr>
            <w:r w:rsidRPr="00654136">
              <w:rPr>
                <w:b/>
                <w:bCs/>
                <w:szCs w:val="26"/>
              </w:rPr>
              <w:t>Column Name</w:t>
            </w:r>
          </w:p>
        </w:tc>
        <w:tc>
          <w:tcPr>
            <w:tcW w:w="2216" w:type="dxa"/>
            <w:shd w:val="clear" w:color="auto" w:fill="8DB3E2" w:themeFill="text2" w:themeFillTint="66"/>
          </w:tcPr>
          <w:p w14:paraId="7EF0452A" w14:textId="77777777" w:rsidR="00087109" w:rsidRPr="00654136" w:rsidRDefault="00087109" w:rsidP="00FD0455">
            <w:pPr>
              <w:pStyle w:val="Bng"/>
              <w:jc w:val="center"/>
              <w:rPr>
                <w:b/>
                <w:bCs/>
                <w:szCs w:val="26"/>
              </w:rPr>
            </w:pPr>
            <w:r w:rsidRPr="00654136">
              <w:rPr>
                <w:b/>
                <w:bCs/>
                <w:szCs w:val="26"/>
              </w:rPr>
              <w:t>Data Type</w:t>
            </w:r>
          </w:p>
        </w:tc>
        <w:tc>
          <w:tcPr>
            <w:tcW w:w="2200" w:type="dxa"/>
            <w:shd w:val="clear" w:color="auto" w:fill="8DB3E2" w:themeFill="text2" w:themeFillTint="66"/>
          </w:tcPr>
          <w:p w14:paraId="629A4D66" w14:textId="77777777" w:rsidR="00087109" w:rsidRPr="00654136" w:rsidRDefault="00087109" w:rsidP="00FD0455">
            <w:pPr>
              <w:pStyle w:val="Bng"/>
              <w:jc w:val="center"/>
              <w:rPr>
                <w:b/>
                <w:bCs/>
                <w:szCs w:val="26"/>
              </w:rPr>
            </w:pPr>
            <w:r w:rsidRPr="00654136">
              <w:rPr>
                <w:b/>
                <w:bCs/>
                <w:szCs w:val="26"/>
              </w:rPr>
              <w:t>Description</w:t>
            </w:r>
          </w:p>
        </w:tc>
        <w:tc>
          <w:tcPr>
            <w:tcW w:w="2193" w:type="dxa"/>
            <w:shd w:val="clear" w:color="auto" w:fill="8DB3E2" w:themeFill="text2" w:themeFillTint="66"/>
          </w:tcPr>
          <w:p w14:paraId="549826AF" w14:textId="77777777" w:rsidR="00087109" w:rsidRPr="00654136" w:rsidRDefault="00087109" w:rsidP="00FD0455">
            <w:pPr>
              <w:pStyle w:val="Bng"/>
              <w:jc w:val="center"/>
              <w:rPr>
                <w:b/>
                <w:bCs/>
                <w:szCs w:val="26"/>
              </w:rPr>
            </w:pPr>
            <w:r w:rsidRPr="00654136">
              <w:rPr>
                <w:b/>
                <w:bCs/>
                <w:szCs w:val="26"/>
              </w:rPr>
              <w:t>Constraint</w:t>
            </w:r>
          </w:p>
        </w:tc>
      </w:tr>
      <w:tr w:rsidR="00087109" w:rsidRPr="00654136" w14:paraId="3E49380E" w14:textId="77777777" w:rsidTr="00FD0455">
        <w:tc>
          <w:tcPr>
            <w:tcW w:w="2171" w:type="dxa"/>
          </w:tcPr>
          <w:p w14:paraId="5E5114EE" w14:textId="77777777" w:rsidR="00087109" w:rsidRPr="00654136" w:rsidRDefault="00087109" w:rsidP="00FD0455">
            <w:pPr>
              <w:pStyle w:val="Bng"/>
              <w:rPr>
                <w:szCs w:val="26"/>
              </w:rPr>
            </w:pPr>
            <w:r w:rsidRPr="00654136">
              <w:rPr>
                <w:szCs w:val="26"/>
                <w:lang w:val="fr-FR"/>
              </w:rPr>
              <w:t>OrderId</w:t>
            </w:r>
          </w:p>
        </w:tc>
        <w:tc>
          <w:tcPr>
            <w:tcW w:w="2216" w:type="dxa"/>
          </w:tcPr>
          <w:p w14:paraId="679CCC58" w14:textId="77777777" w:rsidR="00087109" w:rsidRPr="00654136" w:rsidRDefault="00087109" w:rsidP="00FD0455">
            <w:pPr>
              <w:pStyle w:val="Bng"/>
              <w:rPr>
                <w:szCs w:val="26"/>
              </w:rPr>
            </w:pPr>
            <w:r w:rsidRPr="00654136">
              <w:rPr>
                <w:szCs w:val="26"/>
              </w:rPr>
              <w:t>Int(11)</w:t>
            </w:r>
          </w:p>
        </w:tc>
        <w:tc>
          <w:tcPr>
            <w:tcW w:w="2200" w:type="dxa"/>
          </w:tcPr>
          <w:p w14:paraId="05583CAA" w14:textId="77777777" w:rsidR="00087109" w:rsidRPr="00654136" w:rsidRDefault="00087109" w:rsidP="00FD0455">
            <w:pPr>
              <w:pStyle w:val="Bng"/>
              <w:rPr>
                <w:szCs w:val="26"/>
              </w:rPr>
            </w:pPr>
            <w:r w:rsidRPr="00654136">
              <w:rPr>
                <w:szCs w:val="26"/>
              </w:rPr>
              <w:t>Id đặt trước</w:t>
            </w:r>
          </w:p>
        </w:tc>
        <w:tc>
          <w:tcPr>
            <w:tcW w:w="2193" w:type="dxa"/>
          </w:tcPr>
          <w:p w14:paraId="251C006E" w14:textId="77777777" w:rsidR="00087109" w:rsidRPr="00654136" w:rsidRDefault="00087109" w:rsidP="00FD0455">
            <w:pPr>
              <w:pStyle w:val="Bng"/>
              <w:rPr>
                <w:szCs w:val="26"/>
              </w:rPr>
            </w:pPr>
            <w:r w:rsidRPr="00654136">
              <w:rPr>
                <w:szCs w:val="26"/>
              </w:rPr>
              <w:t>Primary Key, Indentity</w:t>
            </w:r>
          </w:p>
        </w:tc>
      </w:tr>
      <w:tr w:rsidR="00087109" w:rsidRPr="00654136" w14:paraId="7A032DEE" w14:textId="77777777" w:rsidTr="00FD0455">
        <w:tc>
          <w:tcPr>
            <w:tcW w:w="2171" w:type="dxa"/>
          </w:tcPr>
          <w:p w14:paraId="19F83E7D" w14:textId="77777777" w:rsidR="00087109" w:rsidRPr="00654136" w:rsidRDefault="00087109" w:rsidP="00FD0455">
            <w:pPr>
              <w:pStyle w:val="Bng"/>
              <w:rPr>
                <w:szCs w:val="26"/>
              </w:rPr>
            </w:pPr>
            <w:r w:rsidRPr="00654136">
              <w:rPr>
                <w:szCs w:val="26"/>
                <w:lang w:val="fr-FR"/>
              </w:rPr>
              <w:t>DrinkId</w:t>
            </w:r>
          </w:p>
        </w:tc>
        <w:tc>
          <w:tcPr>
            <w:tcW w:w="2216" w:type="dxa"/>
          </w:tcPr>
          <w:p w14:paraId="63820D3C" w14:textId="77777777" w:rsidR="00087109" w:rsidRPr="00654136" w:rsidRDefault="00087109" w:rsidP="00FD0455">
            <w:pPr>
              <w:pStyle w:val="Bng"/>
              <w:rPr>
                <w:szCs w:val="26"/>
              </w:rPr>
            </w:pPr>
            <w:r w:rsidRPr="00654136">
              <w:rPr>
                <w:szCs w:val="26"/>
              </w:rPr>
              <w:t>Int(11)</w:t>
            </w:r>
          </w:p>
        </w:tc>
        <w:tc>
          <w:tcPr>
            <w:tcW w:w="2200" w:type="dxa"/>
          </w:tcPr>
          <w:p w14:paraId="0F42B01C" w14:textId="77777777" w:rsidR="00087109" w:rsidRPr="00654136" w:rsidRDefault="00087109" w:rsidP="00FD0455">
            <w:pPr>
              <w:pStyle w:val="Bng"/>
              <w:rPr>
                <w:szCs w:val="26"/>
              </w:rPr>
            </w:pPr>
            <w:r w:rsidRPr="00654136">
              <w:rPr>
                <w:szCs w:val="26"/>
              </w:rPr>
              <w:t>Id đồ uốnga</w:t>
            </w:r>
          </w:p>
        </w:tc>
        <w:tc>
          <w:tcPr>
            <w:tcW w:w="2193" w:type="dxa"/>
          </w:tcPr>
          <w:p w14:paraId="0C6AD893" w14:textId="77777777" w:rsidR="00087109" w:rsidRPr="00654136" w:rsidRDefault="00087109" w:rsidP="00FD0455">
            <w:pPr>
              <w:pStyle w:val="Bng"/>
              <w:rPr>
                <w:szCs w:val="26"/>
              </w:rPr>
            </w:pPr>
            <w:r w:rsidRPr="00654136">
              <w:rPr>
                <w:szCs w:val="26"/>
              </w:rPr>
              <w:t>Not null</w:t>
            </w:r>
          </w:p>
        </w:tc>
      </w:tr>
      <w:tr w:rsidR="00087109" w:rsidRPr="00654136" w14:paraId="3745CB39" w14:textId="77777777" w:rsidTr="00FD0455">
        <w:tc>
          <w:tcPr>
            <w:tcW w:w="2171" w:type="dxa"/>
          </w:tcPr>
          <w:p w14:paraId="6705FBF2" w14:textId="77777777" w:rsidR="00087109" w:rsidRPr="00654136" w:rsidRDefault="00087109" w:rsidP="00FD0455">
            <w:pPr>
              <w:pStyle w:val="Bng"/>
              <w:rPr>
                <w:szCs w:val="26"/>
                <w:lang w:val="fr-FR"/>
              </w:rPr>
            </w:pPr>
            <w:r w:rsidRPr="00654136">
              <w:rPr>
                <w:szCs w:val="26"/>
                <w:lang w:val="fr-FR"/>
              </w:rPr>
              <w:t>Quantity</w:t>
            </w:r>
          </w:p>
        </w:tc>
        <w:tc>
          <w:tcPr>
            <w:tcW w:w="2216" w:type="dxa"/>
          </w:tcPr>
          <w:p w14:paraId="6B9F4FBF" w14:textId="77777777" w:rsidR="00087109" w:rsidRPr="00654136" w:rsidRDefault="00087109" w:rsidP="00FD0455">
            <w:pPr>
              <w:pStyle w:val="Bng"/>
              <w:rPr>
                <w:szCs w:val="26"/>
              </w:rPr>
            </w:pPr>
            <w:r w:rsidRPr="00654136">
              <w:rPr>
                <w:szCs w:val="26"/>
              </w:rPr>
              <w:t>Int(11)</w:t>
            </w:r>
          </w:p>
        </w:tc>
        <w:tc>
          <w:tcPr>
            <w:tcW w:w="2200" w:type="dxa"/>
          </w:tcPr>
          <w:p w14:paraId="59C3549C" w14:textId="77777777" w:rsidR="00087109" w:rsidRPr="00654136" w:rsidRDefault="00087109" w:rsidP="00FD0455">
            <w:pPr>
              <w:pStyle w:val="Bng"/>
              <w:rPr>
                <w:szCs w:val="26"/>
              </w:rPr>
            </w:pPr>
            <w:r w:rsidRPr="00654136">
              <w:rPr>
                <w:szCs w:val="26"/>
              </w:rPr>
              <w:t>Số lượng</w:t>
            </w:r>
          </w:p>
        </w:tc>
        <w:tc>
          <w:tcPr>
            <w:tcW w:w="2193" w:type="dxa"/>
          </w:tcPr>
          <w:p w14:paraId="3591D930" w14:textId="77777777" w:rsidR="00087109" w:rsidRPr="00654136" w:rsidRDefault="00087109" w:rsidP="00FD0455">
            <w:pPr>
              <w:pStyle w:val="Bng"/>
              <w:rPr>
                <w:szCs w:val="26"/>
              </w:rPr>
            </w:pPr>
          </w:p>
        </w:tc>
      </w:tr>
      <w:tr w:rsidR="00087109" w:rsidRPr="00654136" w14:paraId="58C629E5" w14:textId="77777777" w:rsidTr="00FD0455">
        <w:tc>
          <w:tcPr>
            <w:tcW w:w="2171" w:type="dxa"/>
            <w:vAlign w:val="center"/>
          </w:tcPr>
          <w:p w14:paraId="0B9219CF" w14:textId="77777777" w:rsidR="00087109" w:rsidRPr="00654136" w:rsidRDefault="00087109" w:rsidP="00FD0455">
            <w:pPr>
              <w:pStyle w:val="Bng"/>
              <w:rPr>
                <w:szCs w:val="26"/>
                <w:lang w:val="fr-FR"/>
              </w:rPr>
            </w:pPr>
            <w:r w:rsidRPr="00654136">
              <w:rPr>
                <w:szCs w:val="26"/>
                <w:lang w:val="fr-FR"/>
              </w:rPr>
              <w:t>Created_at</w:t>
            </w:r>
          </w:p>
        </w:tc>
        <w:tc>
          <w:tcPr>
            <w:tcW w:w="2216" w:type="dxa"/>
          </w:tcPr>
          <w:p w14:paraId="7EF4D457" w14:textId="77777777" w:rsidR="00087109" w:rsidRPr="00654136" w:rsidRDefault="00087109" w:rsidP="00FD0455">
            <w:pPr>
              <w:pStyle w:val="Bng"/>
              <w:rPr>
                <w:szCs w:val="26"/>
              </w:rPr>
            </w:pPr>
            <w:r w:rsidRPr="00654136">
              <w:rPr>
                <w:szCs w:val="26"/>
              </w:rPr>
              <w:t>Timestamp</w:t>
            </w:r>
          </w:p>
        </w:tc>
        <w:tc>
          <w:tcPr>
            <w:tcW w:w="2200" w:type="dxa"/>
            <w:vAlign w:val="center"/>
          </w:tcPr>
          <w:p w14:paraId="11830C03" w14:textId="77777777" w:rsidR="00087109" w:rsidRPr="00654136" w:rsidRDefault="00087109" w:rsidP="00FD0455">
            <w:pPr>
              <w:pStyle w:val="Bng"/>
              <w:rPr>
                <w:szCs w:val="26"/>
              </w:rPr>
            </w:pPr>
            <w:r w:rsidRPr="00654136">
              <w:rPr>
                <w:szCs w:val="26"/>
              </w:rPr>
              <w:t>Ngày tạo</w:t>
            </w:r>
          </w:p>
        </w:tc>
        <w:tc>
          <w:tcPr>
            <w:tcW w:w="2193" w:type="dxa"/>
          </w:tcPr>
          <w:p w14:paraId="6B70930C" w14:textId="77777777" w:rsidR="00087109" w:rsidRPr="00654136" w:rsidRDefault="00087109" w:rsidP="00FD0455">
            <w:pPr>
              <w:pStyle w:val="Bng"/>
              <w:rPr>
                <w:szCs w:val="26"/>
              </w:rPr>
            </w:pPr>
          </w:p>
        </w:tc>
      </w:tr>
      <w:tr w:rsidR="00087109" w:rsidRPr="00654136" w14:paraId="48516920" w14:textId="77777777" w:rsidTr="00FD0455">
        <w:tc>
          <w:tcPr>
            <w:tcW w:w="2171" w:type="dxa"/>
            <w:vAlign w:val="center"/>
          </w:tcPr>
          <w:p w14:paraId="45421DD1" w14:textId="77777777" w:rsidR="00087109" w:rsidRPr="00654136" w:rsidRDefault="00087109" w:rsidP="00FD0455">
            <w:pPr>
              <w:pStyle w:val="Bng"/>
              <w:rPr>
                <w:szCs w:val="26"/>
                <w:lang w:val="fr-FR"/>
              </w:rPr>
            </w:pPr>
            <w:r w:rsidRPr="00654136">
              <w:rPr>
                <w:szCs w:val="26"/>
                <w:lang w:val="fr-FR"/>
              </w:rPr>
              <w:t>Updated_at</w:t>
            </w:r>
          </w:p>
        </w:tc>
        <w:tc>
          <w:tcPr>
            <w:tcW w:w="2216" w:type="dxa"/>
          </w:tcPr>
          <w:p w14:paraId="147EBCC9" w14:textId="77777777" w:rsidR="00087109" w:rsidRPr="00654136" w:rsidRDefault="00087109" w:rsidP="00FD0455">
            <w:pPr>
              <w:pStyle w:val="Bng"/>
              <w:rPr>
                <w:szCs w:val="26"/>
              </w:rPr>
            </w:pPr>
            <w:r w:rsidRPr="00654136">
              <w:rPr>
                <w:szCs w:val="26"/>
              </w:rPr>
              <w:t>Timestamp</w:t>
            </w:r>
          </w:p>
        </w:tc>
        <w:tc>
          <w:tcPr>
            <w:tcW w:w="2200" w:type="dxa"/>
            <w:vAlign w:val="center"/>
          </w:tcPr>
          <w:p w14:paraId="5D1D2709" w14:textId="77777777" w:rsidR="00087109" w:rsidRPr="00654136" w:rsidRDefault="00087109" w:rsidP="00FD0455">
            <w:pPr>
              <w:pStyle w:val="Bng"/>
              <w:rPr>
                <w:szCs w:val="26"/>
              </w:rPr>
            </w:pPr>
            <w:r w:rsidRPr="00654136">
              <w:rPr>
                <w:szCs w:val="26"/>
              </w:rPr>
              <w:t>Ngày cập nhật</w:t>
            </w:r>
          </w:p>
        </w:tc>
        <w:tc>
          <w:tcPr>
            <w:tcW w:w="2193" w:type="dxa"/>
          </w:tcPr>
          <w:p w14:paraId="426F7111" w14:textId="77777777" w:rsidR="00087109" w:rsidRPr="00654136" w:rsidRDefault="00087109" w:rsidP="00FD0455">
            <w:pPr>
              <w:pStyle w:val="Bng"/>
              <w:rPr>
                <w:szCs w:val="26"/>
              </w:rPr>
            </w:pPr>
          </w:p>
        </w:tc>
      </w:tr>
    </w:tbl>
    <w:p w14:paraId="763AC331" w14:textId="77777777" w:rsidR="00087109" w:rsidRPr="00654136" w:rsidRDefault="00087109" w:rsidP="00087109">
      <w:pPr>
        <w:rPr>
          <w:rFonts w:ascii="Times New Roman" w:hAnsi="Times New Roman" w:cs="Times New Roman"/>
          <w:sz w:val="26"/>
          <w:szCs w:val="26"/>
          <w:lang w:val="fr-FR"/>
        </w:rPr>
      </w:pPr>
    </w:p>
    <w:p w14:paraId="475F3572" w14:textId="0E944D52" w:rsidR="00087109" w:rsidRPr="00654136" w:rsidRDefault="00087109" w:rsidP="00282F96">
      <w:pPr>
        <w:pStyle w:val="noNomal"/>
        <w:numPr>
          <w:ilvl w:val="0"/>
          <w:numId w:val="21"/>
        </w:numPr>
        <w:rPr>
          <w:rFonts w:cs="Times New Roman"/>
          <w:szCs w:val="26"/>
          <w:lang w:val="fr-FR"/>
        </w:rPr>
      </w:pPr>
      <w:r w:rsidRPr="00654136">
        <w:rPr>
          <w:rFonts w:cs="Times New Roman"/>
          <w:szCs w:val="26"/>
          <w:lang w:val="fr-FR"/>
        </w:rPr>
        <w:t xml:space="preserve">Order_food </w:t>
      </w:r>
    </w:p>
    <w:p w14:paraId="2A923FFD" w14:textId="1998A6E0" w:rsidR="00087109" w:rsidRPr="00654136" w:rsidRDefault="00087109" w:rsidP="00087109">
      <w:pPr>
        <w:pStyle w:val="Caption"/>
        <w:keepNext/>
        <w:rPr>
          <w:rFonts w:cs="Times New Roman"/>
          <w:color w:val="FF0000"/>
          <w:sz w:val="26"/>
          <w:szCs w:val="26"/>
        </w:rPr>
      </w:pPr>
      <w:bookmarkStart w:id="35" w:name="_Toc155019280"/>
      <w:r w:rsidRPr="00654136">
        <w:rPr>
          <w:rFonts w:cs="Times New Roman"/>
          <w:color w:val="FF0000"/>
          <w:sz w:val="26"/>
          <w:szCs w:val="26"/>
        </w:rPr>
        <w:t>Bảng Order món ăn</w:t>
      </w:r>
      <w:bookmarkEnd w:id="35"/>
    </w:p>
    <w:tbl>
      <w:tblPr>
        <w:tblStyle w:val="TableGrid"/>
        <w:tblW w:w="0" w:type="auto"/>
        <w:tblLook w:val="04A0" w:firstRow="1" w:lastRow="0" w:firstColumn="1" w:lastColumn="0" w:noHBand="0" w:noVBand="1"/>
      </w:tblPr>
      <w:tblGrid>
        <w:gridCol w:w="2171"/>
        <w:gridCol w:w="2216"/>
        <w:gridCol w:w="2200"/>
        <w:gridCol w:w="2193"/>
      </w:tblGrid>
      <w:tr w:rsidR="00087109" w:rsidRPr="00654136" w14:paraId="5338FF46" w14:textId="77777777" w:rsidTr="00FD0455">
        <w:tc>
          <w:tcPr>
            <w:tcW w:w="2171" w:type="dxa"/>
            <w:shd w:val="clear" w:color="auto" w:fill="8DB3E2" w:themeFill="text2" w:themeFillTint="66"/>
          </w:tcPr>
          <w:p w14:paraId="47ADA420" w14:textId="77777777" w:rsidR="00087109" w:rsidRPr="00654136" w:rsidRDefault="00087109" w:rsidP="00FD0455">
            <w:pPr>
              <w:pStyle w:val="Bng"/>
              <w:jc w:val="center"/>
              <w:rPr>
                <w:b/>
                <w:bCs/>
                <w:szCs w:val="26"/>
              </w:rPr>
            </w:pPr>
            <w:r w:rsidRPr="00654136">
              <w:rPr>
                <w:b/>
                <w:bCs/>
                <w:szCs w:val="26"/>
              </w:rPr>
              <w:t>Column Name</w:t>
            </w:r>
          </w:p>
        </w:tc>
        <w:tc>
          <w:tcPr>
            <w:tcW w:w="2216" w:type="dxa"/>
            <w:shd w:val="clear" w:color="auto" w:fill="8DB3E2" w:themeFill="text2" w:themeFillTint="66"/>
          </w:tcPr>
          <w:p w14:paraId="6B7E49F2" w14:textId="77777777" w:rsidR="00087109" w:rsidRPr="00654136" w:rsidRDefault="00087109" w:rsidP="00FD0455">
            <w:pPr>
              <w:pStyle w:val="Bng"/>
              <w:jc w:val="center"/>
              <w:rPr>
                <w:b/>
                <w:bCs/>
                <w:szCs w:val="26"/>
              </w:rPr>
            </w:pPr>
            <w:r w:rsidRPr="00654136">
              <w:rPr>
                <w:b/>
                <w:bCs/>
                <w:szCs w:val="26"/>
              </w:rPr>
              <w:t>Data Type</w:t>
            </w:r>
          </w:p>
        </w:tc>
        <w:tc>
          <w:tcPr>
            <w:tcW w:w="2200" w:type="dxa"/>
            <w:shd w:val="clear" w:color="auto" w:fill="8DB3E2" w:themeFill="text2" w:themeFillTint="66"/>
          </w:tcPr>
          <w:p w14:paraId="66E7BF73" w14:textId="77777777" w:rsidR="00087109" w:rsidRPr="00654136" w:rsidRDefault="00087109" w:rsidP="00FD0455">
            <w:pPr>
              <w:pStyle w:val="Bng"/>
              <w:jc w:val="center"/>
              <w:rPr>
                <w:b/>
                <w:bCs/>
                <w:szCs w:val="26"/>
              </w:rPr>
            </w:pPr>
            <w:r w:rsidRPr="00654136">
              <w:rPr>
                <w:b/>
                <w:bCs/>
                <w:szCs w:val="26"/>
              </w:rPr>
              <w:t>Description</w:t>
            </w:r>
          </w:p>
        </w:tc>
        <w:tc>
          <w:tcPr>
            <w:tcW w:w="2193" w:type="dxa"/>
            <w:shd w:val="clear" w:color="auto" w:fill="8DB3E2" w:themeFill="text2" w:themeFillTint="66"/>
          </w:tcPr>
          <w:p w14:paraId="63A88667" w14:textId="77777777" w:rsidR="00087109" w:rsidRPr="00654136" w:rsidRDefault="00087109" w:rsidP="00FD0455">
            <w:pPr>
              <w:pStyle w:val="Bng"/>
              <w:jc w:val="center"/>
              <w:rPr>
                <w:b/>
                <w:bCs/>
                <w:szCs w:val="26"/>
              </w:rPr>
            </w:pPr>
            <w:r w:rsidRPr="00654136">
              <w:rPr>
                <w:b/>
                <w:bCs/>
                <w:szCs w:val="26"/>
              </w:rPr>
              <w:t>Constraint</w:t>
            </w:r>
          </w:p>
        </w:tc>
      </w:tr>
      <w:tr w:rsidR="00087109" w:rsidRPr="00654136" w14:paraId="52474C18" w14:textId="77777777" w:rsidTr="00FD0455">
        <w:tc>
          <w:tcPr>
            <w:tcW w:w="2171" w:type="dxa"/>
          </w:tcPr>
          <w:p w14:paraId="4CA602CF" w14:textId="77777777" w:rsidR="00087109" w:rsidRPr="00654136" w:rsidRDefault="00087109" w:rsidP="00FD0455">
            <w:pPr>
              <w:pStyle w:val="Bng"/>
              <w:rPr>
                <w:szCs w:val="26"/>
              </w:rPr>
            </w:pPr>
            <w:r w:rsidRPr="00654136">
              <w:rPr>
                <w:szCs w:val="26"/>
                <w:lang w:val="fr-FR"/>
              </w:rPr>
              <w:t>OrderId</w:t>
            </w:r>
          </w:p>
        </w:tc>
        <w:tc>
          <w:tcPr>
            <w:tcW w:w="2216" w:type="dxa"/>
          </w:tcPr>
          <w:p w14:paraId="17C6ABFF" w14:textId="77777777" w:rsidR="00087109" w:rsidRPr="00654136" w:rsidRDefault="00087109" w:rsidP="00FD0455">
            <w:pPr>
              <w:pStyle w:val="Bng"/>
              <w:rPr>
                <w:szCs w:val="26"/>
              </w:rPr>
            </w:pPr>
            <w:r w:rsidRPr="00654136">
              <w:rPr>
                <w:szCs w:val="26"/>
              </w:rPr>
              <w:t>Int(11)</w:t>
            </w:r>
          </w:p>
        </w:tc>
        <w:tc>
          <w:tcPr>
            <w:tcW w:w="2200" w:type="dxa"/>
          </w:tcPr>
          <w:p w14:paraId="3BC12596" w14:textId="77777777" w:rsidR="00087109" w:rsidRPr="00654136" w:rsidRDefault="00087109" w:rsidP="00FD0455">
            <w:pPr>
              <w:pStyle w:val="Bng"/>
              <w:rPr>
                <w:szCs w:val="26"/>
              </w:rPr>
            </w:pPr>
            <w:r w:rsidRPr="00654136">
              <w:rPr>
                <w:szCs w:val="26"/>
              </w:rPr>
              <w:t>Id đặt trước</w:t>
            </w:r>
          </w:p>
        </w:tc>
        <w:tc>
          <w:tcPr>
            <w:tcW w:w="2193" w:type="dxa"/>
          </w:tcPr>
          <w:p w14:paraId="7BCBBE0F" w14:textId="77777777" w:rsidR="00087109" w:rsidRPr="00654136" w:rsidRDefault="00087109" w:rsidP="00FD0455">
            <w:pPr>
              <w:pStyle w:val="Bng"/>
              <w:rPr>
                <w:szCs w:val="26"/>
              </w:rPr>
            </w:pPr>
            <w:r w:rsidRPr="00654136">
              <w:rPr>
                <w:szCs w:val="26"/>
              </w:rPr>
              <w:t>Primary Key, Indentity</w:t>
            </w:r>
          </w:p>
        </w:tc>
      </w:tr>
      <w:tr w:rsidR="00087109" w:rsidRPr="00654136" w14:paraId="77FB65EE" w14:textId="77777777" w:rsidTr="00FD0455">
        <w:tc>
          <w:tcPr>
            <w:tcW w:w="2171" w:type="dxa"/>
          </w:tcPr>
          <w:p w14:paraId="143F1E4C" w14:textId="77777777" w:rsidR="00087109" w:rsidRPr="00654136" w:rsidRDefault="00087109" w:rsidP="00FD0455">
            <w:pPr>
              <w:pStyle w:val="Bng"/>
              <w:rPr>
                <w:szCs w:val="26"/>
              </w:rPr>
            </w:pPr>
            <w:r w:rsidRPr="00654136">
              <w:rPr>
                <w:szCs w:val="26"/>
                <w:lang w:val="fr-FR"/>
              </w:rPr>
              <w:t>FoodId</w:t>
            </w:r>
          </w:p>
        </w:tc>
        <w:tc>
          <w:tcPr>
            <w:tcW w:w="2216" w:type="dxa"/>
          </w:tcPr>
          <w:p w14:paraId="5479FA76" w14:textId="77777777" w:rsidR="00087109" w:rsidRPr="00654136" w:rsidRDefault="00087109" w:rsidP="00FD0455">
            <w:pPr>
              <w:pStyle w:val="Bng"/>
              <w:rPr>
                <w:szCs w:val="26"/>
              </w:rPr>
            </w:pPr>
            <w:r w:rsidRPr="00654136">
              <w:rPr>
                <w:szCs w:val="26"/>
              </w:rPr>
              <w:t>Int(11)</w:t>
            </w:r>
          </w:p>
        </w:tc>
        <w:tc>
          <w:tcPr>
            <w:tcW w:w="2200" w:type="dxa"/>
          </w:tcPr>
          <w:p w14:paraId="668A6B30" w14:textId="77777777" w:rsidR="00087109" w:rsidRPr="00654136" w:rsidRDefault="00087109" w:rsidP="00FD0455">
            <w:pPr>
              <w:pStyle w:val="Bng"/>
              <w:rPr>
                <w:szCs w:val="26"/>
              </w:rPr>
            </w:pPr>
            <w:r w:rsidRPr="00654136">
              <w:rPr>
                <w:szCs w:val="26"/>
              </w:rPr>
              <w:t>Id món ăn</w:t>
            </w:r>
          </w:p>
        </w:tc>
        <w:tc>
          <w:tcPr>
            <w:tcW w:w="2193" w:type="dxa"/>
          </w:tcPr>
          <w:p w14:paraId="673F06F9" w14:textId="77777777" w:rsidR="00087109" w:rsidRPr="00654136" w:rsidRDefault="00087109" w:rsidP="00FD0455">
            <w:pPr>
              <w:pStyle w:val="Bng"/>
              <w:rPr>
                <w:szCs w:val="26"/>
              </w:rPr>
            </w:pPr>
            <w:r w:rsidRPr="00654136">
              <w:rPr>
                <w:szCs w:val="26"/>
              </w:rPr>
              <w:t>Not null</w:t>
            </w:r>
          </w:p>
        </w:tc>
      </w:tr>
      <w:tr w:rsidR="00087109" w:rsidRPr="00654136" w14:paraId="51B28CA2" w14:textId="77777777" w:rsidTr="00FD0455">
        <w:tc>
          <w:tcPr>
            <w:tcW w:w="2171" w:type="dxa"/>
            <w:vAlign w:val="center"/>
          </w:tcPr>
          <w:p w14:paraId="028255BF" w14:textId="77777777" w:rsidR="00087109" w:rsidRPr="00654136" w:rsidRDefault="00087109" w:rsidP="00FD0455">
            <w:pPr>
              <w:pStyle w:val="Bng"/>
              <w:rPr>
                <w:szCs w:val="26"/>
                <w:lang w:val="fr-FR"/>
              </w:rPr>
            </w:pPr>
            <w:r w:rsidRPr="00654136">
              <w:rPr>
                <w:szCs w:val="26"/>
                <w:lang w:val="fr-FR"/>
              </w:rPr>
              <w:t>Created_at</w:t>
            </w:r>
          </w:p>
        </w:tc>
        <w:tc>
          <w:tcPr>
            <w:tcW w:w="2216" w:type="dxa"/>
          </w:tcPr>
          <w:p w14:paraId="5D2044A5" w14:textId="77777777" w:rsidR="00087109" w:rsidRPr="00654136" w:rsidRDefault="00087109" w:rsidP="00FD0455">
            <w:pPr>
              <w:pStyle w:val="Bng"/>
              <w:rPr>
                <w:szCs w:val="26"/>
              </w:rPr>
            </w:pPr>
            <w:r w:rsidRPr="00654136">
              <w:rPr>
                <w:szCs w:val="26"/>
              </w:rPr>
              <w:t>Timestamp</w:t>
            </w:r>
          </w:p>
        </w:tc>
        <w:tc>
          <w:tcPr>
            <w:tcW w:w="2200" w:type="dxa"/>
            <w:vAlign w:val="center"/>
          </w:tcPr>
          <w:p w14:paraId="39F659FE" w14:textId="77777777" w:rsidR="00087109" w:rsidRPr="00654136" w:rsidRDefault="00087109" w:rsidP="00FD0455">
            <w:pPr>
              <w:pStyle w:val="Bng"/>
              <w:rPr>
                <w:szCs w:val="26"/>
              </w:rPr>
            </w:pPr>
            <w:r w:rsidRPr="00654136">
              <w:rPr>
                <w:szCs w:val="26"/>
              </w:rPr>
              <w:t>Ngày tạo</w:t>
            </w:r>
          </w:p>
        </w:tc>
        <w:tc>
          <w:tcPr>
            <w:tcW w:w="2193" w:type="dxa"/>
          </w:tcPr>
          <w:p w14:paraId="3AE72CE8" w14:textId="77777777" w:rsidR="00087109" w:rsidRPr="00654136" w:rsidRDefault="00087109" w:rsidP="00FD0455">
            <w:pPr>
              <w:pStyle w:val="Bng"/>
              <w:rPr>
                <w:szCs w:val="26"/>
              </w:rPr>
            </w:pPr>
          </w:p>
        </w:tc>
      </w:tr>
      <w:tr w:rsidR="00087109" w:rsidRPr="00654136" w14:paraId="610E5C8B" w14:textId="77777777" w:rsidTr="00FD0455">
        <w:tc>
          <w:tcPr>
            <w:tcW w:w="2171" w:type="dxa"/>
            <w:vAlign w:val="center"/>
          </w:tcPr>
          <w:p w14:paraId="49CA0036" w14:textId="77777777" w:rsidR="00087109" w:rsidRPr="00654136" w:rsidRDefault="00087109" w:rsidP="00FD0455">
            <w:pPr>
              <w:pStyle w:val="Bng"/>
              <w:rPr>
                <w:szCs w:val="26"/>
                <w:lang w:val="fr-FR"/>
              </w:rPr>
            </w:pPr>
            <w:r w:rsidRPr="00654136">
              <w:rPr>
                <w:szCs w:val="26"/>
                <w:lang w:val="fr-FR"/>
              </w:rPr>
              <w:t>Updated_at</w:t>
            </w:r>
          </w:p>
        </w:tc>
        <w:tc>
          <w:tcPr>
            <w:tcW w:w="2216" w:type="dxa"/>
          </w:tcPr>
          <w:p w14:paraId="6576FDE4" w14:textId="77777777" w:rsidR="00087109" w:rsidRPr="00654136" w:rsidRDefault="00087109" w:rsidP="00FD0455">
            <w:pPr>
              <w:pStyle w:val="Bng"/>
              <w:rPr>
                <w:szCs w:val="26"/>
              </w:rPr>
            </w:pPr>
            <w:r w:rsidRPr="00654136">
              <w:rPr>
                <w:szCs w:val="26"/>
              </w:rPr>
              <w:t>Timestamp</w:t>
            </w:r>
          </w:p>
        </w:tc>
        <w:tc>
          <w:tcPr>
            <w:tcW w:w="2200" w:type="dxa"/>
            <w:vAlign w:val="center"/>
          </w:tcPr>
          <w:p w14:paraId="20F711B6" w14:textId="77777777" w:rsidR="00087109" w:rsidRPr="00654136" w:rsidRDefault="00087109" w:rsidP="00FD0455">
            <w:pPr>
              <w:pStyle w:val="Bng"/>
              <w:rPr>
                <w:szCs w:val="26"/>
              </w:rPr>
            </w:pPr>
            <w:r w:rsidRPr="00654136">
              <w:rPr>
                <w:szCs w:val="26"/>
              </w:rPr>
              <w:t>Ngày cập nhật</w:t>
            </w:r>
          </w:p>
        </w:tc>
        <w:tc>
          <w:tcPr>
            <w:tcW w:w="2193" w:type="dxa"/>
          </w:tcPr>
          <w:p w14:paraId="416F2C96" w14:textId="77777777" w:rsidR="00087109" w:rsidRPr="00654136" w:rsidRDefault="00087109" w:rsidP="00FD0455">
            <w:pPr>
              <w:pStyle w:val="Bng"/>
              <w:rPr>
                <w:szCs w:val="26"/>
              </w:rPr>
            </w:pPr>
          </w:p>
        </w:tc>
      </w:tr>
    </w:tbl>
    <w:p w14:paraId="7F012978" w14:textId="77777777" w:rsidR="00087109" w:rsidRPr="00654136" w:rsidRDefault="00087109" w:rsidP="00087109">
      <w:pPr>
        <w:rPr>
          <w:rFonts w:ascii="Times New Roman" w:hAnsi="Times New Roman" w:cs="Times New Roman"/>
          <w:sz w:val="26"/>
          <w:szCs w:val="26"/>
          <w:lang w:val="fr-FR"/>
        </w:rPr>
      </w:pPr>
    </w:p>
    <w:p w14:paraId="6AA0CCCA" w14:textId="77777777" w:rsidR="00087109" w:rsidRPr="00654136" w:rsidRDefault="00087109" w:rsidP="00087109">
      <w:pPr>
        <w:spacing w:after="160" w:line="259" w:lineRule="auto"/>
        <w:rPr>
          <w:rFonts w:ascii="Times New Roman" w:eastAsia="Calibri" w:hAnsi="Times New Roman" w:cs="Times New Roman"/>
          <w:sz w:val="26"/>
          <w:szCs w:val="26"/>
          <w:lang w:val="fr-FR"/>
        </w:rPr>
      </w:pPr>
      <w:r w:rsidRPr="00654136">
        <w:rPr>
          <w:rFonts w:ascii="Times New Roman" w:hAnsi="Times New Roman" w:cs="Times New Roman"/>
          <w:sz w:val="26"/>
          <w:szCs w:val="26"/>
          <w:lang w:val="fr-FR"/>
        </w:rPr>
        <w:br w:type="page"/>
      </w:r>
    </w:p>
    <w:p w14:paraId="35DD4650" w14:textId="1710268C" w:rsidR="00087109" w:rsidRPr="00654136" w:rsidRDefault="00087109" w:rsidP="00282F96">
      <w:pPr>
        <w:pStyle w:val="noNomal"/>
        <w:numPr>
          <w:ilvl w:val="0"/>
          <w:numId w:val="21"/>
        </w:numPr>
        <w:rPr>
          <w:rFonts w:cs="Times New Roman"/>
          <w:szCs w:val="26"/>
          <w:lang w:val="fr-FR"/>
        </w:rPr>
      </w:pPr>
      <w:r w:rsidRPr="00654136">
        <w:rPr>
          <w:rFonts w:cs="Times New Roman"/>
          <w:szCs w:val="26"/>
          <w:lang w:val="fr-FR"/>
        </w:rPr>
        <w:t xml:space="preserve">Restaurants </w:t>
      </w:r>
    </w:p>
    <w:p w14:paraId="04DF383E" w14:textId="1E760DAE" w:rsidR="00087109" w:rsidRPr="00654136" w:rsidRDefault="00087109" w:rsidP="00087109">
      <w:pPr>
        <w:pStyle w:val="Caption"/>
        <w:keepNext/>
        <w:rPr>
          <w:rFonts w:cs="Times New Roman"/>
          <w:color w:val="FF0000"/>
          <w:sz w:val="26"/>
          <w:szCs w:val="26"/>
        </w:rPr>
      </w:pPr>
      <w:bookmarkStart w:id="36" w:name="_Toc155019281"/>
      <w:r w:rsidRPr="00654136">
        <w:rPr>
          <w:rFonts w:cs="Times New Roman"/>
          <w:color w:val="FF0000"/>
          <w:sz w:val="26"/>
          <w:szCs w:val="26"/>
        </w:rPr>
        <w:t>Bảng nhà hàng</w:t>
      </w:r>
      <w:bookmarkEnd w:id="36"/>
    </w:p>
    <w:tbl>
      <w:tblPr>
        <w:tblStyle w:val="TableGrid"/>
        <w:tblW w:w="0" w:type="auto"/>
        <w:tblLook w:val="04A0" w:firstRow="1" w:lastRow="0" w:firstColumn="1" w:lastColumn="0" w:noHBand="0" w:noVBand="1"/>
      </w:tblPr>
      <w:tblGrid>
        <w:gridCol w:w="2171"/>
        <w:gridCol w:w="2216"/>
        <w:gridCol w:w="2200"/>
        <w:gridCol w:w="2193"/>
      </w:tblGrid>
      <w:tr w:rsidR="00087109" w:rsidRPr="00654136" w14:paraId="0A9AAFF9" w14:textId="77777777" w:rsidTr="00FD0455">
        <w:tc>
          <w:tcPr>
            <w:tcW w:w="2171" w:type="dxa"/>
            <w:shd w:val="clear" w:color="auto" w:fill="8DB3E2" w:themeFill="text2" w:themeFillTint="66"/>
          </w:tcPr>
          <w:p w14:paraId="027D5973" w14:textId="77777777" w:rsidR="00087109" w:rsidRPr="00654136" w:rsidRDefault="00087109" w:rsidP="00FD0455">
            <w:pPr>
              <w:pStyle w:val="Bng"/>
              <w:jc w:val="center"/>
              <w:rPr>
                <w:b/>
                <w:bCs/>
                <w:szCs w:val="26"/>
              </w:rPr>
            </w:pPr>
            <w:r w:rsidRPr="00654136">
              <w:rPr>
                <w:b/>
                <w:bCs/>
                <w:szCs w:val="26"/>
              </w:rPr>
              <w:t>Column Name</w:t>
            </w:r>
          </w:p>
        </w:tc>
        <w:tc>
          <w:tcPr>
            <w:tcW w:w="2216" w:type="dxa"/>
            <w:shd w:val="clear" w:color="auto" w:fill="8DB3E2" w:themeFill="text2" w:themeFillTint="66"/>
          </w:tcPr>
          <w:p w14:paraId="1DDD49BA" w14:textId="77777777" w:rsidR="00087109" w:rsidRPr="00654136" w:rsidRDefault="00087109" w:rsidP="00FD0455">
            <w:pPr>
              <w:pStyle w:val="Bng"/>
              <w:jc w:val="center"/>
              <w:rPr>
                <w:b/>
                <w:bCs/>
                <w:szCs w:val="26"/>
              </w:rPr>
            </w:pPr>
            <w:r w:rsidRPr="00654136">
              <w:rPr>
                <w:b/>
                <w:bCs/>
                <w:szCs w:val="26"/>
              </w:rPr>
              <w:t>Data Type</w:t>
            </w:r>
          </w:p>
        </w:tc>
        <w:tc>
          <w:tcPr>
            <w:tcW w:w="2200" w:type="dxa"/>
            <w:shd w:val="clear" w:color="auto" w:fill="8DB3E2" w:themeFill="text2" w:themeFillTint="66"/>
          </w:tcPr>
          <w:p w14:paraId="4D6219D9" w14:textId="77777777" w:rsidR="00087109" w:rsidRPr="00654136" w:rsidRDefault="00087109" w:rsidP="00FD0455">
            <w:pPr>
              <w:pStyle w:val="Bng"/>
              <w:jc w:val="center"/>
              <w:rPr>
                <w:b/>
                <w:bCs/>
                <w:szCs w:val="26"/>
              </w:rPr>
            </w:pPr>
            <w:r w:rsidRPr="00654136">
              <w:rPr>
                <w:b/>
                <w:bCs/>
                <w:szCs w:val="26"/>
              </w:rPr>
              <w:t>Description</w:t>
            </w:r>
          </w:p>
        </w:tc>
        <w:tc>
          <w:tcPr>
            <w:tcW w:w="2193" w:type="dxa"/>
            <w:shd w:val="clear" w:color="auto" w:fill="8DB3E2" w:themeFill="text2" w:themeFillTint="66"/>
          </w:tcPr>
          <w:p w14:paraId="478669EE" w14:textId="77777777" w:rsidR="00087109" w:rsidRPr="00654136" w:rsidRDefault="00087109" w:rsidP="00FD0455">
            <w:pPr>
              <w:pStyle w:val="Bng"/>
              <w:jc w:val="center"/>
              <w:rPr>
                <w:b/>
                <w:bCs/>
                <w:szCs w:val="26"/>
              </w:rPr>
            </w:pPr>
            <w:r w:rsidRPr="00654136">
              <w:rPr>
                <w:b/>
                <w:bCs/>
                <w:szCs w:val="26"/>
              </w:rPr>
              <w:t>Constraint</w:t>
            </w:r>
          </w:p>
        </w:tc>
      </w:tr>
      <w:tr w:rsidR="00087109" w:rsidRPr="00654136" w14:paraId="6A4F6221" w14:textId="77777777" w:rsidTr="00FD0455">
        <w:tc>
          <w:tcPr>
            <w:tcW w:w="2171" w:type="dxa"/>
          </w:tcPr>
          <w:p w14:paraId="6B5D9522" w14:textId="77777777" w:rsidR="00087109" w:rsidRPr="00654136" w:rsidRDefault="00087109" w:rsidP="00FD0455">
            <w:pPr>
              <w:pStyle w:val="Bng"/>
              <w:rPr>
                <w:szCs w:val="26"/>
              </w:rPr>
            </w:pPr>
            <w:r w:rsidRPr="00654136">
              <w:rPr>
                <w:szCs w:val="26"/>
                <w:lang w:val="fr-FR"/>
              </w:rPr>
              <w:t>Id</w:t>
            </w:r>
          </w:p>
        </w:tc>
        <w:tc>
          <w:tcPr>
            <w:tcW w:w="2216" w:type="dxa"/>
          </w:tcPr>
          <w:p w14:paraId="002F239B" w14:textId="77777777" w:rsidR="00087109" w:rsidRPr="00654136" w:rsidRDefault="00087109" w:rsidP="00FD0455">
            <w:pPr>
              <w:pStyle w:val="Bng"/>
              <w:rPr>
                <w:szCs w:val="26"/>
              </w:rPr>
            </w:pPr>
            <w:r w:rsidRPr="00654136">
              <w:rPr>
                <w:szCs w:val="26"/>
              </w:rPr>
              <w:t>Bigint(20)</w:t>
            </w:r>
          </w:p>
        </w:tc>
        <w:tc>
          <w:tcPr>
            <w:tcW w:w="2200" w:type="dxa"/>
          </w:tcPr>
          <w:p w14:paraId="2B75944D" w14:textId="77777777" w:rsidR="00087109" w:rsidRPr="00654136" w:rsidRDefault="00087109" w:rsidP="00FD0455">
            <w:pPr>
              <w:pStyle w:val="Bng"/>
              <w:rPr>
                <w:szCs w:val="26"/>
              </w:rPr>
            </w:pPr>
            <w:r w:rsidRPr="00654136">
              <w:rPr>
                <w:szCs w:val="26"/>
              </w:rPr>
              <w:t>Id nhà hàng</w:t>
            </w:r>
          </w:p>
        </w:tc>
        <w:tc>
          <w:tcPr>
            <w:tcW w:w="2193" w:type="dxa"/>
          </w:tcPr>
          <w:p w14:paraId="58C72125" w14:textId="77777777" w:rsidR="00087109" w:rsidRPr="00654136" w:rsidRDefault="00087109" w:rsidP="00FD0455">
            <w:pPr>
              <w:pStyle w:val="Bng"/>
              <w:rPr>
                <w:szCs w:val="26"/>
              </w:rPr>
            </w:pPr>
            <w:r w:rsidRPr="00654136">
              <w:rPr>
                <w:szCs w:val="26"/>
              </w:rPr>
              <w:t>Primary Key, Indentity</w:t>
            </w:r>
          </w:p>
        </w:tc>
      </w:tr>
      <w:tr w:rsidR="00087109" w:rsidRPr="00654136" w14:paraId="1C9CC426" w14:textId="77777777" w:rsidTr="00FD0455">
        <w:tc>
          <w:tcPr>
            <w:tcW w:w="2171" w:type="dxa"/>
          </w:tcPr>
          <w:p w14:paraId="02747617" w14:textId="77777777" w:rsidR="00087109" w:rsidRPr="00654136" w:rsidRDefault="00087109" w:rsidP="00FD0455">
            <w:pPr>
              <w:pStyle w:val="Bng"/>
              <w:rPr>
                <w:szCs w:val="26"/>
              </w:rPr>
            </w:pPr>
            <w:r w:rsidRPr="00654136">
              <w:rPr>
                <w:szCs w:val="26"/>
                <w:lang w:val="fr-FR"/>
              </w:rPr>
              <w:t>Name</w:t>
            </w:r>
          </w:p>
        </w:tc>
        <w:tc>
          <w:tcPr>
            <w:tcW w:w="2216" w:type="dxa"/>
          </w:tcPr>
          <w:p w14:paraId="48E30BA0" w14:textId="77777777" w:rsidR="00087109" w:rsidRPr="00654136" w:rsidRDefault="00087109" w:rsidP="00FD0455">
            <w:pPr>
              <w:pStyle w:val="Bng"/>
              <w:rPr>
                <w:szCs w:val="26"/>
              </w:rPr>
            </w:pPr>
            <w:r w:rsidRPr="00654136">
              <w:rPr>
                <w:szCs w:val="26"/>
              </w:rPr>
              <w:t>Varchar(255)</w:t>
            </w:r>
          </w:p>
        </w:tc>
        <w:tc>
          <w:tcPr>
            <w:tcW w:w="2200" w:type="dxa"/>
          </w:tcPr>
          <w:p w14:paraId="4941C69A" w14:textId="77777777" w:rsidR="00087109" w:rsidRPr="00654136" w:rsidRDefault="00087109" w:rsidP="00FD0455">
            <w:pPr>
              <w:pStyle w:val="Bng"/>
              <w:rPr>
                <w:szCs w:val="26"/>
              </w:rPr>
            </w:pPr>
            <w:r w:rsidRPr="00654136">
              <w:rPr>
                <w:szCs w:val="26"/>
              </w:rPr>
              <w:t>Tên nhà hàngs</w:t>
            </w:r>
          </w:p>
        </w:tc>
        <w:tc>
          <w:tcPr>
            <w:tcW w:w="2193" w:type="dxa"/>
          </w:tcPr>
          <w:p w14:paraId="7B6CEBBE" w14:textId="77777777" w:rsidR="00087109" w:rsidRPr="00654136" w:rsidRDefault="00087109" w:rsidP="00FD0455">
            <w:pPr>
              <w:pStyle w:val="Bng"/>
              <w:rPr>
                <w:szCs w:val="26"/>
              </w:rPr>
            </w:pPr>
            <w:r w:rsidRPr="00654136">
              <w:rPr>
                <w:szCs w:val="26"/>
              </w:rPr>
              <w:t>Not null</w:t>
            </w:r>
          </w:p>
        </w:tc>
      </w:tr>
      <w:tr w:rsidR="00087109" w:rsidRPr="00654136" w14:paraId="76598724" w14:textId="77777777" w:rsidTr="00FD0455">
        <w:tc>
          <w:tcPr>
            <w:tcW w:w="2171" w:type="dxa"/>
          </w:tcPr>
          <w:p w14:paraId="451D9D7A" w14:textId="77777777" w:rsidR="00087109" w:rsidRPr="00654136" w:rsidRDefault="00087109" w:rsidP="00FD0455">
            <w:pPr>
              <w:pStyle w:val="Bng"/>
              <w:rPr>
                <w:szCs w:val="26"/>
                <w:lang w:val="fr-FR"/>
              </w:rPr>
            </w:pPr>
            <w:r w:rsidRPr="00654136">
              <w:rPr>
                <w:szCs w:val="26"/>
                <w:lang w:val="fr-FR"/>
              </w:rPr>
              <w:t>PhoneNumber</w:t>
            </w:r>
          </w:p>
        </w:tc>
        <w:tc>
          <w:tcPr>
            <w:tcW w:w="2216" w:type="dxa"/>
          </w:tcPr>
          <w:p w14:paraId="1C2F2997" w14:textId="77777777" w:rsidR="00087109" w:rsidRPr="00654136" w:rsidRDefault="00087109" w:rsidP="00FD0455">
            <w:pPr>
              <w:pStyle w:val="Bng"/>
              <w:rPr>
                <w:szCs w:val="26"/>
              </w:rPr>
            </w:pPr>
            <w:r w:rsidRPr="00654136">
              <w:rPr>
                <w:szCs w:val="26"/>
              </w:rPr>
              <w:t>Varchar(255)</w:t>
            </w:r>
          </w:p>
        </w:tc>
        <w:tc>
          <w:tcPr>
            <w:tcW w:w="2200" w:type="dxa"/>
          </w:tcPr>
          <w:p w14:paraId="585B3848" w14:textId="77777777" w:rsidR="00087109" w:rsidRPr="00654136" w:rsidRDefault="00087109" w:rsidP="00FD0455">
            <w:pPr>
              <w:pStyle w:val="Bng"/>
              <w:rPr>
                <w:szCs w:val="26"/>
              </w:rPr>
            </w:pPr>
            <w:r w:rsidRPr="00654136">
              <w:rPr>
                <w:szCs w:val="26"/>
              </w:rPr>
              <w:t>Số điện thoạit</w:t>
            </w:r>
          </w:p>
        </w:tc>
        <w:tc>
          <w:tcPr>
            <w:tcW w:w="2193" w:type="dxa"/>
          </w:tcPr>
          <w:p w14:paraId="3E8B055D" w14:textId="77777777" w:rsidR="00087109" w:rsidRPr="00654136" w:rsidRDefault="00087109" w:rsidP="00FD0455">
            <w:pPr>
              <w:pStyle w:val="Bng"/>
              <w:rPr>
                <w:szCs w:val="26"/>
              </w:rPr>
            </w:pPr>
          </w:p>
        </w:tc>
      </w:tr>
      <w:tr w:rsidR="00087109" w:rsidRPr="00654136" w14:paraId="735A47DC" w14:textId="77777777" w:rsidTr="00FD0455">
        <w:tc>
          <w:tcPr>
            <w:tcW w:w="2171" w:type="dxa"/>
          </w:tcPr>
          <w:p w14:paraId="63A25F6B" w14:textId="77777777" w:rsidR="00087109" w:rsidRPr="00654136" w:rsidRDefault="00087109" w:rsidP="00FD0455">
            <w:pPr>
              <w:pStyle w:val="Bng"/>
              <w:rPr>
                <w:szCs w:val="26"/>
                <w:lang w:val="fr-FR"/>
              </w:rPr>
            </w:pPr>
            <w:r w:rsidRPr="00654136">
              <w:rPr>
                <w:szCs w:val="26"/>
                <w:lang w:val="fr-FR"/>
              </w:rPr>
              <w:t>OpenedTime</w:t>
            </w:r>
          </w:p>
        </w:tc>
        <w:tc>
          <w:tcPr>
            <w:tcW w:w="2216" w:type="dxa"/>
          </w:tcPr>
          <w:p w14:paraId="67338913" w14:textId="77777777" w:rsidR="00087109" w:rsidRPr="00654136" w:rsidRDefault="00087109" w:rsidP="00FD0455">
            <w:pPr>
              <w:pStyle w:val="Bng"/>
              <w:rPr>
                <w:szCs w:val="26"/>
              </w:rPr>
            </w:pPr>
            <w:r w:rsidRPr="00654136">
              <w:rPr>
                <w:szCs w:val="26"/>
              </w:rPr>
              <w:t xml:space="preserve">Time </w:t>
            </w:r>
          </w:p>
        </w:tc>
        <w:tc>
          <w:tcPr>
            <w:tcW w:w="2200" w:type="dxa"/>
          </w:tcPr>
          <w:p w14:paraId="3F1E8BBF" w14:textId="77777777" w:rsidR="00087109" w:rsidRPr="00654136" w:rsidRDefault="00087109" w:rsidP="00FD0455">
            <w:pPr>
              <w:pStyle w:val="Bng"/>
              <w:rPr>
                <w:szCs w:val="26"/>
              </w:rPr>
            </w:pPr>
            <w:r w:rsidRPr="00654136">
              <w:rPr>
                <w:szCs w:val="26"/>
              </w:rPr>
              <w:t>Thời gian mở cửa</w:t>
            </w:r>
          </w:p>
        </w:tc>
        <w:tc>
          <w:tcPr>
            <w:tcW w:w="2193" w:type="dxa"/>
          </w:tcPr>
          <w:p w14:paraId="11E4032B" w14:textId="77777777" w:rsidR="00087109" w:rsidRPr="00654136" w:rsidRDefault="00087109" w:rsidP="00FD0455">
            <w:pPr>
              <w:pStyle w:val="Bng"/>
              <w:rPr>
                <w:szCs w:val="26"/>
              </w:rPr>
            </w:pPr>
          </w:p>
        </w:tc>
      </w:tr>
      <w:tr w:rsidR="00087109" w:rsidRPr="00654136" w14:paraId="080F0C69" w14:textId="77777777" w:rsidTr="00FD0455">
        <w:tc>
          <w:tcPr>
            <w:tcW w:w="2171" w:type="dxa"/>
          </w:tcPr>
          <w:p w14:paraId="6983A873" w14:textId="77777777" w:rsidR="00087109" w:rsidRPr="00654136" w:rsidRDefault="00087109" w:rsidP="00FD0455">
            <w:pPr>
              <w:pStyle w:val="Bng"/>
              <w:rPr>
                <w:szCs w:val="26"/>
                <w:lang w:val="fr-FR"/>
              </w:rPr>
            </w:pPr>
            <w:r w:rsidRPr="00654136">
              <w:rPr>
                <w:szCs w:val="26"/>
                <w:lang w:val="fr-FR"/>
              </w:rPr>
              <w:t>ClosedTime</w:t>
            </w:r>
          </w:p>
        </w:tc>
        <w:tc>
          <w:tcPr>
            <w:tcW w:w="2216" w:type="dxa"/>
          </w:tcPr>
          <w:p w14:paraId="7AE22269" w14:textId="77777777" w:rsidR="00087109" w:rsidRPr="00654136" w:rsidRDefault="00087109" w:rsidP="00FD0455">
            <w:pPr>
              <w:pStyle w:val="Bng"/>
              <w:rPr>
                <w:szCs w:val="26"/>
              </w:rPr>
            </w:pPr>
            <w:r w:rsidRPr="00654136">
              <w:rPr>
                <w:szCs w:val="26"/>
              </w:rPr>
              <w:t xml:space="preserve">Time </w:t>
            </w:r>
          </w:p>
        </w:tc>
        <w:tc>
          <w:tcPr>
            <w:tcW w:w="2200" w:type="dxa"/>
          </w:tcPr>
          <w:p w14:paraId="504EFFCB" w14:textId="77777777" w:rsidR="00087109" w:rsidRPr="00654136" w:rsidRDefault="00087109" w:rsidP="00FD0455">
            <w:pPr>
              <w:pStyle w:val="Bng"/>
              <w:rPr>
                <w:szCs w:val="26"/>
              </w:rPr>
            </w:pPr>
            <w:r w:rsidRPr="00654136">
              <w:rPr>
                <w:szCs w:val="26"/>
              </w:rPr>
              <w:t>Thời gian đóng cửa</w:t>
            </w:r>
          </w:p>
        </w:tc>
        <w:tc>
          <w:tcPr>
            <w:tcW w:w="2193" w:type="dxa"/>
          </w:tcPr>
          <w:p w14:paraId="01B7ED16" w14:textId="77777777" w:rsidR="00087109" w:rsidRPr="00654136" w:rsidRDefault="00087109" w:rsidP="00FD0455">
            <w:pPr>
              <w:pStyle w:val="Bng"/>
              <w:rPr>
                <w:szCs w:val="26"/>
              </w:rPr>
            </w:pPr>
          </w:p>
        </w:tc>
      </w:tr>
      <w:tr w:rsidR="00087109" w:rsidRPr="00654136" w14:paraId="754DE4AC" w14:textId="77777777" w:rsidTr="00FD0455">
        <w:tc>
          <w:tcPr>
            <w:tcW w:w="2171" w:type="dxa"/>
          </w:tcPr>
          <w:p w14:paraId="445BBA17" w14:textId="77777777" w:rsidR="00087109" w:rsidRPr="00654136" w:rsidRDefault="00087109" w:rsidP="00FD0455">
            <w:pPr>
              <w:pStyle w:val="Bng"/>
              <w:rPr>
                <w:szCs w:val="26"/>
                <w:lang w:val="fr-FR"/>
              </w:rPr>
            </w:pPr>
            <w:r w:rsidRPr="00654136">
              <w:rPr>
                <w:szCs w:val="26"/>
                <w:lang w:val="fr-FR"/>
              </w:rPr>
              <w:t>HouseNumber</w:t>
            </w:r>
          </w:p>
        </w:tc>
        <w:tc>
          <w:tcPr>
            <w:tcW w:w="2216" w:type="dxa"/>
          </w:tcPr>
          <w:p w14:paraId="0DFED9B1" w14:textId="77777777" w:rsidR="00087109" w:rsidRPr="00654136" w:rsidRDefault="00087109" w:rsidP="00FD0455">
            <w:pPr>
              <w:pStyle w:val="Bng"/>
              <w:rPr>
                <w:szCs w:val="26"/>
              </w:rPr>
            </w:pPr>
            <w:r w:rsidRPr="00654136">
              <w:rPr>
                <w:szCs w:val="26"/>
              </w:rPr>
              <w:t xml:space="preserve">Int(11) </w:t>
            </w:r>
          </w:p>
        </w:tc>
        <w:tc>
          <w:tcPr>
            <w:tcW w:w="2200" w:type="dxa"/>
          </w:tcPr>
          <w:p w14:paraId="04F22196" w14:textId="77777777" w:rsidR="00087109" w:rsidRPr="00654136" w:rsidRDefault="00087109" w:rsidP="00FD0455">
            <w:pPr>
              <w:pStyle w:val="Bng"/>
              <w:rPr>
                <w:szCs w:val="26"/>
              </w:rPr>
            </w:pPr>
            <w:r w:rsidRPr="00654136">
              <w:rPr>
                <w:szCs w:val="26"/>
              </w:rPr>
              <w:t>Số nhà</w:t>
            </w:r>
          </w:p>
        </w:tc>
        <w:tc>
          <w:tcPr>
            <w:tcW w:w="2193" w:type="dxa"/>
          </w:tcPr>
          <w:p w14:paraId="57FF3981" w14:textId="77777777" w:rsidR="00087109" w:rsidRPr="00654136" w:rsidRDefault="00087109" w:rsidP="00FD0455">
            <w:pPr>
              <w:pStyle w:val="Bng"/>
              <w:rPr>
                <w:szCs w:val="26"/>
              </w:rPr>
            </w:pPr>
          </w:p>
        </w:tc>
      </w:tr>
      <w:tr w:rsidR="00087109" w:rsidRPr="00654136" w14:paraId="528B685F" w14:textId="77777777" w:rsidTr="00FD0455">
        <w:tc>
          <w:tcPr>
            <w:tcW w:w="2171" w:type="dxa"/>
          </w:tcPr>
          <w:p w14:paraId="484AA062" w14:textId="77777777" w:rsidR="00087109" w:rsidRPr="00654136" w:rsidRDefault="00087109" w:rsidP="00FD0455">
            <w:pPr>
              <w:pStyle w:val="Bng"/>
              <w:rPr>
                <w:szCs w:val="26"/>
                <w:lang w:val="fr-FR"/>
              </w:rPr>
            </w:pPr>
            <w:r w:rsidRPr="00654136">
              <w:rPr>
                <w:szCs w:val="26"/>
                <w:lang w:val="fr-FR"/>
              </w:rPr>
              <w:t>Street</w:t>
            </w:r>
          </w:p>
        </w:tc>
        <w:tc>
          <w:tcPr>
            <w:tcW w:w="2216" w:type="dxa"/>
          </w:tcPr>
          <w:p w14:paraId="71F799DA" w14:textId="77777777" w:rsidR="00087109" w:rsidRPr="00654136" w:rsidRDefault="00087109" w:rsidP="00FD0455">
            <w:pPr>
              <w:pStyle w:val="Bng"/>
              <w:rPr>
                <w:szCs w:val="26"/>
              </w:rPr>
            </w:pPr>
            <w:r w:rsidRPr="00654136">
              <w:rPr>
                <w:szCs w:val="26"/>
              </w:rPr>
              <w:t>Varchar(255)</w:t>
            </w:r>
          </w:p>
        </w:tc>
        <w:tc>
          <w:tcPr>
            <w:tcW w:w="2200" w:type="dxa"/>
          </w:tcPr>
          <w:p w14:paraId="42D6409F" w14:textId="77777777" w:rsidR="00087109" w:rsidRPr="00654136" w:rsidRDefault="00087109" w:rsidP="00FD0455">
            <w:pPr>
              <w:pStyle w:val="Bng"/>
              <w:rPr>
                <w:szCs w:val="26"/>
              </w:rPr>
            </w:pPr>
            <w:r w:rsidRPr="00654136">
              <w:rPr>
                <w:szCs w:val="26"/>
              </w:rPr>
              <w:t>Tên đường</w:t>
            </w:r>
          </w:p>
        </w:tc>
        <w:tc>
          <w:tcPr>
            <w:tcW w:w="2193" w:type="dxa"/>
          </w:tcPr>
          <w:p w14:paraId="3079FA7D" w14:textId="77777777" w:rsidR="00087109" w:rsidRPr="00654136" w:rsidRDefault="00087109" w:rsidP="00FD0455">
            <w:pPr>
              <w:pStyle w:val="Bng"/>
              <w:rPr>
                <w:szCs w:val="26"/>
              </w:rPr>
            </w:pPr>
          </w:p>
        </w:tc>
      </w:tr>
      <w:tr w:rsidR="00087109" w:rsidRPr="00654136" w14:paraId="53BB76DA" w14:textId="77777777" w:rsidTr="00FD0455">
        <w:tc>
          <w:tcPr>
            <w:tcW w:w="2171" w:type="dxa"/>
          </w:tcPr>
          <w:p w14:paraId="492FF1FB" w14:textId="77777777" w:rsidR="00087109" w:rsidRPr="00654136" w:rsidRDefault="00087109" w:rsidP="00FD0455">
            <w:pPr>
              <w:pStyle w:val="Bng"/>
              <w:rPr>
                <w:szCs w:val="26"/>
                <w:lang w:val="fr-FR"/>
              </w:rPr>
            </w:pPr>
            <w:r w:rsidRPr="00654136">
              <w:rPr>
                <w:szCs w:val="26"/>
                <w:lang w:val="fr-FR"/>
              </w:rPr>
              <w:t>Food_banner</w:t>
            </w:r>
          </w:p>
        </w:tc>
        <w:tc>
          <w:tcPr>
            <w:tcW w:w="2216" w:type="dxa"/>
          </w:tcPr>
          <w:p w14:paraId="4F63127C" w14:textId="77777777" w:rsidR="00087109" w:rsidRPr="00654136" w:rsidRDefault="00087109" w:rsidP="00FD0455">
            <w:pPr>
              <w:pStyle w:val="Bng"/>
              <w:rPr>
                <w:szCs w:val="26"/>
              </w:rPr>
            </w:pPr>
            <w:r w:rsidRPr="00654136">
              <w:rPr>
                <w:szCs w:val="26"/>
              </w:rPr>
              <w:t>Text</w:t>
            </w:r>
          </w:p>
        </w:tc>
        <w:tc>
          <w:tcPr>
            <w:tcW w:w="2200" w:type="dxa"/>
          </w:tcPr>
          <w:p w14:paraId="26C8F2E5" w14:textId="77777777" w:rsidR="00087109" w:rsidRPr="00654136" w:rsidRDefault="00087109" w:rsidP="00FD0455">
            <w:pPr>
              <w:pStyle w:val="Bng"/>
              <w:rPr>
                <w:szCs w:val="26"/>
              </w:rPr>
            </w:pPr>
            <w:r w:rsidRPr="00654136">
              <w:rPr>
                <w:szCs w:val="26"/>
              </w:rPr>
              <w:t>Banner món ăn</w:t>
            </w:r>
          </w:p>
        </w:tc>
        <w:tc>
          <w:tcPr>
            <w:tcW w:w="2193" w:type="dxa"/>
          </w:tcPr>
          <w:p w14:paraId="061AF87D" w14:textId="77777777" w:rsidR="00087109" w:rsidRPr="00654136" w:rsidRDefault="00087109" w:rsidP="00FD0455">
            <w:pPr>
              <w:pStyle w:val="Bng"/>
              <w:rPr>
                <w:szCs w:val="26"/>
              </w:rPr>
            </w:pPr>
          </w:p>
        </w:tc>
      </w:tr>
      <w:tr w:rsidR="00087109" w:rsidRPr="00654136" w14:paraId="64D49B2D" w14:textId="77777777" w:rsidTr="00FD0455">
        <w:tc>
          <w:tcPr>
            <w:tcW w:w="2171" w:type="dxa"/>
          </w:tcPr>
          <w:p w14:paraId="59CB5FD0" w14:textId="77777777" w:rsidR="00087109" w:rsidRPr="00654136" w:rsidRDefault="00087109" w:rsidP="00FD0455">
            <w:pPr>
              <w:pStyle w:val="Bng"/>
              <w:rPr>
                <w:szCs w:val="26"/>
                <w:lang w:val="fr-FR"/>
              </w:rPr>
            </w:pPr>
            <w:r w:rsidRPr="00654136">
              <w:rPr>
                <w:szCs w:val="26"/>
                <w:lang w:val="fr-FR"/>
              </w:rPr>
              <w:t>Menu_banner</w:t>
            </w:r>
          </w:p>
        </w:tc>
        <w:tc>
          <w:tcPr>
            <w:tcW w:w="2216" w:type="dxa"/>
          </w:tcPr>
          <w:p w14:paraId="6A278780" w14:textId="77777777" w:rsidR="00087109" w:rsidRPr="00654136" w:rsidRDefault="00087109" w:rsidP="00FD0455">
            <w:pPr>
              <w:pStyle w:val="Bng"/>
              <w:rPr>
                <w:szCs w:val="26"/>
              </w:rPr>
            </w:pPr>
            <w:r w:rsidRPr="00654136">
              <w:rPr>
                <w:szCs w:val="26"/>
              </w:rPr>
              <w:t>Text</w:t>
            </w:r>
          </w:p>
        </w:tc>
        <w:tc>
          <w:tcPr>
            <w:tcW w:w="2200" w:type="dxa"/>
          </w:tcPr>
          <w:p w14:paraId="09862AA5" w14:textId="77777777" w:rsidR="00087109" w:rsidRPr="00654136" w:rsidRDefault="00087109" w:rsidP="00FD0455">
            <w:pPr>
              <w:pStyle w:val="Bng"/>
              <w:rPr>
                <w:szCs w:val="26"/>
              </w:rPr>
            </w:pPr>
            <w:r w:rsidRPr="00654136">
              <w:rPr>
                <w:szCs w:val="26"/>
              </w:rPr>
              <w:t>Banner thực đơn</w:t>
            </w:r>
          </w:p>
        </w:tc>
        <w:tc>
          <w:tcPr>
            <w:tcW w:w="2193" w:type="dxa"/>
          </w:tcPr>
          <w:p w14:paraId="7B1EBA0E" w14:textId="77777777" w:rsidR="00087109" w:rsidRPr="00654136" w:rsidRDefault="00087109" w:rsidP="00FD0455">
            <w:pPr>
              <w:pStyle w:val="Bng"/>
              <w:rPr>
                <w:szCs w:val="26"/>
              </w:rPr>
            </w:pPr>
          </w:p>
        </w:tc>
      </w:tr>
      <w:tr w:rsidR="00087109" w:rsidRPr="00654136" w14:paraId="4C72AFA1" w14:textId="77777777" w:rsidTr="00FD0455">
        <w:tc>
          <w:tcPr>
            <w:tcW w:w="2171" w:type="dxa"/>
            <w:vAlign w:val="center"/>
          </w:tcPr>
          <w:p w14:paraId="4B52035C" w14:textId="77777777" w:rsidR="00087109" w:rsidRPr="00654136" w:rsidRDefault="00087109" w:rsidP="00FD0455">
            <w:pPr>
              <w:pStyle w:val="Bng"/>
              <w:rPr>
                <w:szCs w:val="26"/>
                <w:lang w:val="fr-FR"/>
              </w:rPr>
            </w:pPr>
            <w:r w:rsidRPr="00654136">
              <w:rPr>
                <w:szCs w:val="26"/>
                <w:lang w:val="fr-FR"/>
              </w:rPr>
              <w:t>Created_at</w:t>
            </w:r>
          </w:p>
        </w:tc>
        <w:tc>
          <w:tcPr>
            <w:tcW w:w="2216" w:type="dxa"/>
          </w:tcPr>
          <w:p w14:paraId="2457BD7C" w14:textId="77777777" w:rsidR="00087109" w:rsidRPr="00654136" w:rsidRDefault="00087109" w:rsidP="00FD0455">
            <w:pPr>
              <w:pStyle w:val="Bng"/>
              <w:rPr>
                <w:szCs w:val="26"/>
              </w:rPr>
            </w:pPr>
            <w:r w:rsidRPr="00654136">
              <w:rPr>
                <w:szCs w:val="26"/>
              </w:rPr>
              <w:t>Timestamp</w:t>
            </w:r>
          </w:p>
        </w:tc>
        <w:tc>
          <w:tcPr>
            <w:tcW w:w="2200" w:type="dxa"/>
            <w:vAlign w:val="center"/>
          </w:tcPr>
          <w:p w14:paraId="550D0873" w14:textId="77777777" w:rsidR="00087109" w:rsidRPr="00654136" w:rsidRDefault="00087109" w:rsidP="00FD0455">
            <w:pPr>
              <w:pStyle w:val="Bng"/>
              <w:rPr>
                <w:szCs w:val="26"/>
              </w:rPr>
            </w:pPr>
            <w:r w:rsidRPr="00654136">
              <w:rPr>
                <w:szCs w:val="26"/>
              </w:rPr>
              <w:t>Ngày tạo</w:t>
            </w:r>
          </w:p>
        </w:tc>
        <w:tc>
          <w:tcPr>
            <w:tcW w:w="2193" w:type="dxa"/>
          </w:tcPr>
          <w:p w14:paraId="700A0BC6" w14:textId="77777777" w:rsidR="00087109" w:rsidRPr="00654136" w:rsidRDefault="00087109" w:rsidP="00FD0455">
            <w:pPr>
              <w:pStyle w:val="Bng"/>
              <w:rPr>
                <w:szCs w:val="26"/>
              </w:rPr>
            </w:pPr>
          </w:p>
        </w:tc>
      </w:tr>
      <w:tr w:rsidR="00087109" w:rsidRPr="00654136" w14:paraId="4AE5E13C" w14:textId="77777777" w:rsidTr="00FD0455">
        <w:tc>
          <w:tcPr>
            <w:tcW w:w="2171" w:type="dxa"/>
            <w:vAlign w:val="center"/>
          </w:tcPr>
          <w:p w14:paraId="66C88156" w14:textId="77777777" w:rsidR="00087109" w:rsidRPr="00654136" w:rsidRDefault="00087109" w:rsidP="00FD0455">
            <w:pPr>
              <w:pStyle w:val="Bng"/>
              <w:rPr>
                <w:szCs w:val="26"/>
                <w:lang w:val="fr-FR"/>
              </w:rPr>
            </w:pPr>
            <w:r w:rsidRPr="00654136">
              <w:rPr>
                <w:szCs w:val="26"/>
                <w:lang w:val="fr-FR"/>
              </w:rPr>
              <w:t>Updated_at</w:t>
            </w:r>
          </w:p>
        </w:tc>
        <w:tc>
          <w:tcPr>
            <w:tcW w:w="2216" w:type="dxa"/>
          </w:tcPr>
          <w:p w14:paraId="3516B5E1" w14:textId="77777777" w:rsidR="00087109" w:rsidRPr="00654136" w:rsidRDefault="00087109" w:rsidP="00FD0455">
            <w:pPr>
              <w:pStyle w:val="Bng"/>
              <w:rPr>
                <w:szCs w:val="26"/>
              </w:rPr>
            </w:pPr>
            <w:r w:rsidRPr="00654136">
              <w:rPr>
                <w:szCs w:val="26"/>
              </w:rPr>
              <w:t>Timestamp</w:t>
            </w:r>
          </w:p>
        </w:tc>
        <w:tc>
          <w:tcPr>
            <w:tcW w:w="2200" w:type="dxa"/>
            <w:vAlign w:val="center"/>
          </w:tcPr>
          <w:p w14:paraId="434C5952" w14:textId="77777777" w:rsidR="00087109" w:rsidRPr="00654136" w:rsidRDefault="00087109" w:rsidP="00FD0455">
            <w:pPr>
              <w:pStyle w:val="Bng"/>
              <w:rPr>
                <w:szCs w:val="26"/>
              </w:rPr>
            </w:pPr>
            <w:r w:rsidRPr="00654136">
              <w:rPr>
                <w:szCs w:val="26"/>
              </w:rPr>
              <w:t>Ngày cập nhật</w:t>
            </w:r>
          </w:p>
        </w:tc>
        <w:tc>
          <w:tcPr>
            <w:tcW w:w="2193" w:type="dxa"/>
          </w:tcPr>
          <w:p w14:paraId="630B7DCC" w14:textId="77777777" w:rsidR="00087109" w:rsidRPr="00654136" w:rsidRDefault="00087109" w:rsidP="00FD0455">
            <w:pPr>
              <w:pStyle w:val="Bng"/>
              <w:rPr>
                <w:szCs w:val="26"/>
              </w:rPr>
            </w:pPr>
          </w:p>
        </w:tc>
      </w:tr>
    </w:tbl>
    <w:p w14:paraId="6FFEAABD" w14:textId="77777777" w:rsidR="00087109" w:rsidRPr="00654136" w:rsidRDefault="00087109" w:rsidP="00087109">
      <w:pPr>
        <w:rPr>
          <w:rFonts w:ascii="Times New Roman" w:hAnsi="Times New Roman" w:cs="Times New Roman"/>
          <w:sz w:val="26"/>
          <w:szCs w:val="26"/>
          <w:lang w:val="fr-FR"/>
        </w:rPr>
      </w:pPr>
    </w:p>
    <w:p w14:paraId="17E8FCBD" w14:textId="77777777" w:rsidR="00087109" w:rsidRPr="00654136" w:rsidRDefault="00087109" w:rsidP="00087109">
      <w:pPr>
        <w:spacing w:after="160" w:line="259" w:lineRule="auto"/>
        <w:rPr>
          <w:rFonts w:ascii="Times New Roman" w:eastAsia="Calibri" w:hAnsi="Times New Roman" w:cs="Times New Roman"/>
          <w:sz w:val="26"/>
          <w:szCs w:val="26"/>
          <w:lang w:val="fr-FR"/>
        </w:rPr>
      </w:pPr>
      <w:r w:rsidRPr="00654136">
        <w:rPr>
          <w:rFonts w:ascii="Times New Roman" w:hAnsi="Times New Roman" w:cs="Times New Roman"/>
          <w:sz w:val="26"/>
          <w:szCs w:val="26"/>
          <w:lang w:val="fr-FR"/>
        </w:rPr>
        <w:br w:type="page"/>
      </w:r>
    </w:p>
    <w:p w14:paraId="60349DAC" w14:textId="77777777" w:rsidR="00087109" w:rsidRPr="00654136" w:rsidRDefault="00087109" w:rsidP="00282F96">
      <w:pPr>
        <w:pStyle w:val="noNomal"/>
        <w:numPr>
          <w:ilvl w:val="0"/>
          <w:numId w:val="21"/>
        </w:numPr>
        <w:rPr>
          <w:rFonts w:cs="Times New Roman"/>
          <w:szCs w:val="26"/>
          <w:lang w:val="fr-FR"/>
        </w:rPr>
      </w:pPr>
      <w:r w:rsidRPr="00654136">
        <w:rPr>
          <w:rFonts w:cs="Times New Roman"/>
          <w:szCs w:val="26"/>
          <w:lang w:val="fr-FR"/>
        </w:rPr>
        <w:t>Statistic_revenue (thống kê)</w:t>
      </w:r>
    </w:p>
    <w:tbl>
      <w:tblPr>
        <w:tblStyle w:val="TableGrid"/>
        <w:tblW w:w="0" w:type="auto"/>
        <w:tblLook w:val="04A0" w:firstRow="1" w:lastRow="0" w:firstColumn="1" w:lastColumn="0" w:noHBand="0" w:noVBand="1"/>
      </w:tblPr>
      <w:tblGrid>
        <w:gridCol w:w="2171"/>
        <w:gridCol w:w="2216"/>
        <w:gridCol w:w="2200"/>
        <w:gridCol w:w="2193"/>
      </w:tblGrid>
      <w:tr w:rsidR="00087109" w:rsidRPr="00654136" w14:paraId="4DA73300" w14:textId="77777777" w:rsidTr="00FD0455">
        <w:tc>
          <w:tcPr>
            <w:tcW w:w="2171" w:type="dxa"/>
            <w:shd w:val="clear" w:color="auto" w:fill="8DB3E2" w:themeFill="text2" w:themeFillTint="66"/>
          </w:tcPr>
          <w:p w14:paraId="5D91C678" w14:textId="77777777" w:rsidR="00087109" w:rsidRPr="00654136" w:rsidRDefault="00087109" w:rsidP="00FD0455">
            <w:pPr>
              <w:pStyle w:val="Bng"/>
              <w:jc w:val="center"/>
              <w:rPr>
                <w:b/>
                <w:bCs/>
                <w:szCs w:val="26"/>
              </w:rPr>
            </w:pPr>
            <w:r w:rsidRPr="00654136">
              <w:rPr>
                <w:b/>
                <w:bCs/>
                <w:szCs w:val="26"/>
              </w:rPr>
              <w:t>Column Name</w:t>
            </w:r>
          </w:p>
        </w:tc>
        <w:tc>
          <w:tcPr>
            <w:tcW w:w="2216" w:type="dxa"/>
            <w:shd w:val="clear" w:color="auto" w:fill="8DB3E2" w:themeFill="text2" w:themeFillTint="66"/>
          </w:tcPr>
          <w:p w14:paraId="3C77D484" w14:textId="77777777" w:rsidR="00087109" w:rsidRPr="00654136" w:rsidRDefault="00087109" w:rsidP="00FD0455">
            <w:pPr>
              <w:pStyle w:val="Bng"/>
              <w:jc w:val="center"/>
              <w:rPr>
                <w:b/>
                <w:bCs/>
                <w:szCs w:val="26"/>
              </w:rPr>
            </w:pPr>
            <w:r w:rsidRPr="00654136">
              <w:rPr>
                <w:b/>
                <w:bCs/>
                <w:szCs w:val="26"/>
              </w:rPr>
              <w:t>Data Type</w:t>
            </w:r>
          </w:p>
        </w:tc>
        <w:tc>
          <w:tcPr>
            <w:tcW w:w="2200" w:type="dxa"/>
            <w:shd w:val="clear" w:color="auto" w:fill="8DB3E2" w:themeFill="text2" w:themeFillTint="66"/>
          </w:tcPr>
          <w:p w14:paraId="5C20AD82" w14:textId="77777777" w:rsidR="00087109" w:rsidRPr="00654136" w:rsidRDefault="00087109" w:rsidP="00FD0455">
            <w:pPr>
              <w:pStyle w:val="Bng"/>
              <w:jc w:val="center"/>
              <w:rPr>
                <w:b/>
                <w:bCs/>
                <w:szCs w:val="26"/>
              </w:rPr>
            </w:pPr>
            <w:r w:rsidRPr="00654136">
              <w:rPr>
                <w:b/>
                <w:bCs/>
                <w:szCs w:val="26"/>
              </w:rPr>
              <w:t>Description</w:t>
            </w:r>
          </w:p>
        </w:tc>
        <w:tc>
          <w:tcPr>
            <w:tcW w:w="2193" w:type="dxa"/>
            <w:shd w:val="clear" w:color="auto" w:fill="8DB3E2" w:themeFill="text2" w:themeFillTint="66"/>
          </w:tcPr>
          <w:p w14:paraId="6CAD4118" w14:textId="77777777" w:rsidR="00087109" w:rsidRPr="00654136" w:rsidRDefault="00087109" w:rsidP="00FD0455">
            <w:pPr>
              <w:pStyle w:val="Bng"/>
              <w:jc w:val="center"/>
              <w:rPr>
                <w:b/>
                <w:bCs/>
                <w:szCs w:val="26"/>
              </w:rPr>
            </w:pPr>
            <w:r w:rsidRPr="00654136">
              <w:rPr>
                <w:b/>
                <w:bCs/>
                <w:szCs w:val="26"/>
              </w:rPr>
              <w:t>Constraint</w:t>
            </w:r>
          </w:p>
        </w:tc>
      </w:tr>
      <w:tr w:rsidR="00087109" w:rsidRPr="00654136" w14:paraId="1795FF24" w14:textId="77777777" w:rsidTr="00FD0455">
        <w:tc>
          <w:tcPr>
            <w:tcW w:w="2171" w:type="dxa"/>
          </w:tcPr>
          <w:p w14:paraId="225C5574" w14:textId="77777777" w:rsidR="00087109" w:rsidRPr="00654136" w:rsidRDefault="00087109" w:rsidP="00FD0455">
            <w:pPr>
              <w:pStyle w:val="Bng"/>
              <w:rPr>
                <w:szCs w:val="26"/>
              </w:rPr>
            </w:pPr>
            <w:r w:rsidRPr="00654136">
              <w:rPr>
                <w:szCs w:val="26"/>
                <w:lang w:val="fr-FR"/>
              </w:rPr>
              <w:t>Id</w:t>
            </w:r>
          </w:p>
        </w:tc>
        <w:tc>
          <w:tcPr>
            <w:tcW w:w="2216" w:type="dxa"/>
          </w:tcPr>
          <w:p w14:paraId="4B46FD6F" w14:textId="77777777" w:rsidR="00087109" w:rsidRPr="00654136" w:rsidRDefault="00087109" w:rsidP="00FD0455">
            <w:pPr>
              <w:pStyle w:val="Bng"/>
              <w:rPr>
                <w:szCs w:val="26"/>
              </w:rPr>
            </w:pPr>
            <w:r w:rsidRPr="00654136">
              <w:rPr>
                <w:szCs w:val="26"/>
              </w:rPr>
              <w:t>Int(11)</w:t>
            </w:r>
          </w:p>
        </w:tc>
        <w:tc>
          <w:tcPr>
            <w:tcW w:w="2200" w:type="dxa"/>
          </w:tcPr>
          <w:p w14:paraId="7D75714C" w14:textId="77777777" w:rsidR="00087109" w:rsidRPr="00654136" w:rsidRDefault="00087109" w:rsidP="00FD0455">
            <w:pPr>
              <w:pStyle w:val="Bng"/>
              <w:rPr>
                <w:szCs w:val="26"/>
              </w:rPr>
            </w:pPr>
            <w:r w:rsidRPr="00654136">
              <w:rPr>
                <w:szCs w:val="26"/>
              </w:rPr>
              <w:t>Id thống kê</w:t>
            </w:r>
          </w:p>
        </w:tc>
        <w:tc>
          <w:tcPr>
            <w:tcW w:w="2193" w:type="dxa"/>
          </w:tcPr>
          <w:p w14:paraId="1D8878FB" w14:textId="77777777" w:rsidR="00087109" w:rsidRPr="00654136" w:rsidRDefault="00087109" w:rsidP="00FD0455">
            <w:pPr>
              <w:pStyle w:val="Bng"/>
              <w:rPr>
                <w:szCs w:val="26"/>
              </w:rPr>
            </w:pPr>
            <w:r w:rsidRPr="00654136">
              <w:rPr>
                <w:szCs w:val="26"/>
              </w:rPr>
              <w:t>Primary Key, Indentity</w:t>
            </w:r>
          </w:p>
        </w:tc>
      </w:tr>
      <w:tr w:rsidR="00087109" w:rsidRPr="00654136" w14:paraId="1BFB4749" w14:textId="77777777" w:rsidTr="00FD0455">
        <w:tc>
          <w:tcPr>
            <w:tcW w:w="2171" w:type="dxa"/>
          </w:tcPr>
          <w:p w14:paraId="7069C644" w14:textId="77777777" w:rsidR="00087109" w:rsidRPr="00654136" w:rsidRDefault="00087109" w:rsidP="00FD0455">
            <w:pPr>
              <w:pStyle w:val="Bng"/>
              <w:rPr>
                <w:szCs w:val="26"/>
              </w:rPr>
            </w:pPr>
            <w:r w:rsidRPr="00654136">
              <w:rPr>
                <w:szCs w:val="26"/>
                <w:lang w:val="fr-FR"/>
              </w:rPr>
              <w:t>SumRevenue</w:t>
            </w:r>
          </w:p>
        </w:tc>
        <w:tc>
          <w:tcPr>
            <w:tcW w:w="2216" w:type="dxa"/>
          </w:tcPr>
          <w:p w14:paraId="24E815C4" w14:textId="77777777" w:rsidR="00087109" w:rsidRPr="00654136" w:rsidRDefault="00087109" w:rsidP="00FD0455">
            <w:pPr>
              <w:pStyle w:val="Bng"/>
              <w:rPr>
                <w:szCs w:val="26"/>
              </w:rPr>
            </w:pPr>
            <w:r w:rsidRPr="00654136">
              <w:rPr>
                <w:szCs w:val="26"/>
              </w:rPr>
              <w:t>Decimal(10,2)</w:t>
            </w:r>
            <w:r w:rsidRPr="00654136">
              <w:rPr>
                <w:szCs w:val="26"/>
              </w:rPr>
              <w:tab/>
            </w:r>
          </w:p>
        </w:tc>
        <w:tc>
          <w:tcPr>
            <w:tcW w:w="2200" w:type="dxa"/>
          </w:tcPr>
          <w:p w14:paraId="7697CBCE" w14:textId="77777777" w:rsidR="00087109" w:rsidRPr="00654136" w:rsidRDefault="00087109" w:rsidP="00FD0455">
            <w:pPr>
              <w:pStyle w:val="Bng"/>
              <w:rPr>
                <w:szCs w:val="26"/>
              </w:rPr>
            </w:pPr>
            <w:r w:rsidRPr="00654136">
              <w:rPr>
                <w:szCs w:val="26"/>
              </w:rPr>
              <w:t>Doanh thu</w:t>
            </w:r>
          </w:p>
        </w:tc>
        <w:tc>
          <w:tcPr>
            <w:tcW w:w="2193" w:type="dxa"/>
          </w:tcPr>
          <w:p w14:paraId="3872823E" w14:textId="77777777" w:rsidR="00087109" w:rsidRPr="00654136" w:rsidRDefault="00087109" w:rsidP="00FD0455">
            <w:pPr>
              <w:pStyle w:val="Bng"/>
              <w:rPr>
                <w:szCs w:val="26"/>
              </w:rPr>
            </w:pPr>
            <w:r w:rsidRPr="00654136">
              <w:rPr>
                <w:szCs w:val="26"/>
              </w:rPr>
              <w:t>Not null</w:t>
            </w:r>
          </w:p>
        </w:tc>
      </w:tr>
      <w:tr w:rsidR="00087109" w:rsidRPr="00654136" w14:paraId="038C1DFF" w14:textId="77777777" w:rsidTr="00FD0455">
        <w:tc>
          <w:tcPr>
            <w:tcW w:w="2171" w:type="dxa"/>
            <w:vAlign w:val="center"/>
          </w:tcPr>
          <w:p w14:paraId="11EA8F4B" w14:textId="77777777" w:rsidR="00087109" w:rsidRPr="00654136" w:rsidRDefault="00087109" w:rsidP="00FD0455">
            <w:pPr>
              <w:pStyle w:val="Bng"/>
              <w:rPr>
                <w:szCs w:val="26"/>
                <w:lang w:val="fr-FR"/>
              </w:rPr>
            </w:pPr>
            <w:r w:rsidRPr="00654136">
              <w:rPr>
                <w:szCs w:val="26"/>
                <w:lang w:val="fr-FR"/>
              </w:rPr>
              <w:t>Date</w:t>
            </w:r>
          </w:p>
        </w:tc>
        <w:tc>
          <w:tcPr>
            <w:tcW w:w="2216" w:type="dxa"/>
          </w:tcPr>
          <w:p w14:paraId="6E87E691" w14:textId="77777777" w:rsidR="00087109" w:rsidRPr="00654136" w:rsidRDefault="00087109" w:rsidP="00FD0455">
            <w:pPr>
              <w:pStyle w:val="Bng"/>
              <w:rPr>
                <w:szCs w:val="26"/>
              </w:rPr>
            </w:pPr>
            <w:r w:rsidRPr="00654136">
              <w:rPr>
                <w:szCs w:val="26"/>
              </w:rPr>
              <w:t xml:space="preserve">Date </w:t>
            </w:r>
          </w:p>
        </w:tc>
        <w:tc>
          <w:tcPr>
            <w:tcW w:w="2200" w:type="dxa"/>
          </w:tcPr>
          <w:p w14:paraId="6EA53CF6" w14:textId="77777777" w:rsidR="00087109" w:rsidRPr="00654136" w:rsidRDefault="00087109" w:rsidP="00FD0455">
            <w:pPr>
              <w:pStyle w:val="Bng"/>
              <w:rPr>
                <w:szCs w:val="26"/>
              </w:rPr>
            </w:pPr>
            <w:r w:rsidRPr="00654136">
              <w:rPr>
                <w:szCs w:val="26"/>
              </w:rPr>
              <w:t xml:space="preserve">Ngày </w:t>
            </w:r>
          </w:p>
        </w:tc>
        <w:tc>
          <w:tcPr>
            <w:tcW w:w="2193" w:type="dxa"/>
          </w:tcPr>
          <w:p w14:paraId="5420A5F9" w14:textId="77777777" w:rsidR="00087109" w:rsidRPr="00654136" w:rsidRDefault="00087109" w:rsidP="00FD0455">
            <w:pPr>
              <w:pStyle w:val="Bng"/>
              <w:rPr>
                <w:szCs w:val="26"/>
              </w:rPr>
            </w:pPr>
          </w:p>
        </w:tc>
      </w:tr>
    </w:tbl>
    <w:p w14:paraId="081797CB" w14:textId="4DB3B1F0" w:rsidR="00783FAF" w:rsidRPr="00654136" w:rsidRDefault="00783FAF" w:rsidP="007B2395">
      <w:pPr>
        <w:ind w:firstLine="720"/>
        <w:rPr>
          <w:rFonts w:ascii="Times New Roman" w:eastAsia="Times New Roman" w:hAnsi="Times New Roman" w:cs="Times New Roman"/>
          <w:sz w:val="26"/>
          <w:szCs w:val="26"/>
        </w:rPr>
      </w:pPr>
    </w:p>
    <w:p w14:paraId="0F8A3919" w14:textId="4F9EC1DE" w:rsidR="00783FAF" w:rsidRPr="00654136" w:rsidRDefault="0023676E" w:rsidP="0023676E">
      <w:pPr>
        <w:pStyle w:val="ListParagraph"/>
        <w:numPr>
          <w:ilvl w:val="0"/>
          <w:numId w:val="26"/>
        </w:numPr>
        <w:rPr>
          <w:rFonts w:ascii="Times New Roman" w:eastAsia="Times New Roman" w:hAnsi="Times New Roman" w:cs="Times New Roman"/>
          <w:sz w:val="26"/>
          <w:szCs w:val="26"/>
          <w:lang w:val="en-US"/>
        </w:rPr>
      </w:pPr>
      <w:r w:rsidRPr="00654136">
        <w:rPr>
          <w:rFonts w:ascii="Times New Roman" w:eastAsia="Times New Roman" w:hAnsi="Times New Roman" w:cs="Times New Roman"/>
          <w:sz w:val="26"/>
          <w:szCs w:val="26"/>
          <w:lang w:val="en-US"/>
        </w:rPr>
        <w:t>Kiểm thử</w:t>
      </w:r>
    </w:p>
    <w:p w14:paraId="188049E0" w14:textId="0B345CC3" w:rsidR="0023676E" w:rsidRPr="00654136" w:rsidRDefault="0023676E" w:rsidP="0023676E">
      <w:pPr>
        <w:pStyle w:val="ListParagraph"/>
        <w:numPr>
          <w:ilvl w:val="1"/>
          <w:numId w:val="26"/>
        </w:numPr>
        <w:rPr>
          <w:rFonts w:ascii="Times New Roman" w:eastAsia="Times New Roman" w:hAnsi="Times New Roman" w:cs="Times New Roman"/>
          <w:sz w:val="26"/>
          <w:szCs w:val="26"/>
          <w:lang w:val="en-US"/>
        </w:rPr>
      </w:pPr>
      <w:r w:rsidRPr="00654136">
        <w:rPr>
          <w:rFonts w:ascii="Times New Roman" w:eastAsia="Times New Roman" w:hAnsi="Times New Roman" w:cs="Times New Roman"/>
          <w:sz w:val="26"/>
          <w:szCs w:val="26"/>
          <w:lang w:val="en-US"/>
        </w:rPr>
        <w:t>Kiểm thử nội dung</w:t>
      </w:r>
    </w:p>
    <w:tbl>
      <w:tblPr>
        <w:tblStyle w:val="TableGrid"/>
        <w:tblW w:w="9111" w:type="dxa"/>
        <w:tblLayout w:type="fixed"/>
        <w:tblLook w:val="04A0" w:firstRow="1" w:lastRow="0" w:firstColumn="1" w:lastColumn="0" w:noHBand="0" w:noVBand="1"/>
      </w:tblPr>
      <w:tblGrid>
        <w:gridCol w:w="1980"/>
        <w:gridCol w:w="7131"/>
      </w:tblGrid>
      <w:tr w:rsidR="0023676E" w:rsidRPr="00654136" w14:paraId="068EB9A3" w14:textId="77777777" w:rsidTr="00857852">
        <w:tc>
          <w:tcPr>
            <w:tcW w:w="1980" w:type="dxa"/>
          </w:tcPr>
          <w:p w14:paraId="6658DB3B"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Trường hợp 1: Nội dung</w:t>
            </w:r>
          </w:p>
        </w:tc>
        <w:tc>
          <w:tcPr>
            <w:tcW w:w="7131" w:type="dxa"/>
          </w:tcPr>
          <w:p w14:paraId="79DF4CB5"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Nội dung kiểm thử</w:t>
            </w:r>
          </w:p>
        </w:tc>
      </w:tr>
      <w:tr w:rsidR="0023676E" w:rsidRPr="00654136" w14:paraId="7A7F9919" w14:textId="77777777" w:rsidTr="00857852">
        <w:tc>
          <w:tcPr>
            <w:tcW w:w="1980" w:type="dxa"/>
          </w:tcPr>
          <w:p w14:paraId="2C745BB0"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Tóm tắt</w:t>
            </w:r>
          </w:p>
        </w:tc>
        <w:tc>
          <w:tcPr>
            <w:tcW w:w="7131" w:type="dxa"/>
          </w:tcPr>
          <w:p w14:paraId="06EE2EA1"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Nội dung website được thống nhất với nhau</w:t>
            </w:r>
          </w:p>
        </w:tc>
      </w:tr>
      <w:tr w:rsidR="0023676E" w:rsidRPr="00654136" w14:paraId="43402E62" w14:textId="77777777" w:rsidTr="00857852">
        <w:tc>
          <w:tcPr>
            <w:tcW w:w="1980" w:type="dxa"/>
          </w:tcPr>
          <w:p w14:paraId="0C214048"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Mô tả</w:t>
            </w:r>
          </w:p>
        </w:tc>
        <w:tc>
          <w:tcPr>
            <w:tcW w:w="7131" w:type="dxa"/>
          </w:tcPr>
          <w:p w14:paraId="72ABC8B8"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Đầy đủ các nội dung như Trang chủ, các chức năng, giới thiệu giữa hai giao diện cho admin và User.</w:t>
            </w:r>
          </w:p>
        </w:tc>
      </w:tr>
      <w:tr w:rsidR="0023676E" w:rsidRPr="00654136" w14:paraId="7A683820" w14:textId="77777777" w:rsidTr="00857852">
        <w:tc>
          <w:tcPr>
            <w:tcW w:w="1980" w:type="dxa"/>
          </w:tcPr>
          <w:p w14:paraId="1040430A"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Các bước thực hiện</w:t>
            </w:r>
          </w:p>
        </w:tc>
        <w:tc>
          <w:tcPr>
            <w:tcW w:w="7131" w:type="dxa"/>
          </w:tcPr>
          <w:p w14:paraId="0C589D85"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1: Đăng nhập vào website với quyền admin</w:t>
            </w:r>
          </w:p>
          <w:p w14:paraId="3E9FA459"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 xml:space="preserve">Bước 2: Kiểm tra xem nội dung ở giao diện admin gồm những gì </w:t>
            </w:r>
          </w:p>
          <w:p w14:paraId="0D70CA8B"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3: Đăng nhập vào website với quyền user</w:t>
            </w:r>
          </w:p>
          <w:p w14:paraId="3B16F2AA"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4: Kiểm tra và đối chiếu xem giao diện ở user đã có đủ những chức năng như ở trang admin chưa</w:t>
            </w:r>
          </w:p>
        </w:tc>
      </w:tr>
      <w:tr w:rsidR="0023676E" w:rsidRPr="00654136" w14:paraId="7943A275" w14:textId="77777777" w:rsidTr="0023676E">
        <w:tc>
          <w:tcPr>
            <w:tcW w:w="1980" w:type="dxa"/>
          </w:tcPr>
          <w:p w14:paraId="5606576F"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Kết quả mong đợi</w:t>
            </w:r>
          </w:p>
        </w:tc>
        <w:tc>
          <w:tcPr>
            <w:tcW w:w="7131" w:type="dxa"/>
          </w:tcPr>
          <w:p w14:paraId="4C55239A"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Hai giao diện Admin và User thống nhất với nhau</w:t>
            </w:r>
          </w:p>
        </w:tc>
      </w:tr>
      <w:tr w:rsidR="0023676E" w:rsidRPr="00654136" w14:paraId="6293CEAB" w14:textId="77777777" w:rsidTr="0023676E">
        <w:tc>
          <w:tcPr>
            <w:tcW w:w="1980" w:type="dxa"/>
          </w:tcPr>
          <w:p w14:paraId="32BC68B4"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Kết quả quan sát được</w:t>
            </w:r>
          </w:p>
        </w:tc>
        <w:tc>
          <w:tcPr>
            <w:tcW w:w="7131" w:type="dxa"/>
          </w:tcPr>
          <w:p w14:paraId="01098129"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Giao diện Admin</w:t>
            </w:r>
          </w:p>
          <w:p w14:paraId="64ACA51C"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noProof/>
                <w:sz w:val="26"/>
                <w:szCs w:val="26"/>
                <w:lang w:val="vi-VN" w:eastAsia="vi-VN"/>
              </w:rPr>
              <w:drawing>
                <wp:inline distT="0" distB="0" distL="0" distR="0" wp14:anchorId="5B6C5474" wp14:editId="65F0DA47">
                  <wp:extent cx="4392704" cy="2356485"/>
                  <wp:effectExtent l="0" t="0" r="8255" b="5715"/>
                  <wp:docPr id="165914062" name="Picture 16591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14062" name=""/>
                          <pic:cNvPicPr/>
                        </pic:nvPicPr>
                        <pic:blipFill>
                          <a:blip r:embed="rId16"/>
                          <a:stretch>
                            <a:fillRect/>
                          </a:stretch>
                        </pic:blipFill>
                        <pic:spPr>
                          <a:xfrm>
                            <a:off x="0" y="0"/>
                            <a:ext cx="4411616" cy="2366630"/>
                          </a:xfrm>
                          <a:prstGeom prst="rect">
                            <a:avLst/>
                          </a:prstGeom>
                        </pic:spPr>
                      </pic:pic>
                    </a:graphicData>
                  </a:graphic>
                </wp:inline>
              </w:drawing>
            </w:r>
          </w:p>
          <w:p w14:paraId="4E470B3F"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Giao diện user</w:t>
            </w:r>
          </w:p>
          <w:p w14:paraId="168760A8"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noProof/>
                <w:sz w:val="26"/>
                <w:szCs w:val="26"/>
                <w:lang w:val="vi-VN" w:eastAsia="vi-VN"/>
              </w:rPr>
              <w:drawing>
                <wp:inline distT="0" distB="0" distL="0" distR="0" wp14:anchorId="63F2C476" wp14:editId="7367C791">
                  <wp:extent cx="4376132" cy="2347595"/>
                  <wp:effectExtent l="0" t="0" r="5715" b="0"/>
                  <wp:docPr id="100830982" name="Picture 10083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0982" name=""/>
                          <pic:cNvPicPr/>
                        </pic:nvPicPr>
                        <pic:blipFill>
                          <a:blip r:embed="rId17"/>
                          <a:stretch>
                            <a:fillRect/>
                          </a:stretch>
                        </pic:blipFill>
                        <pic:spPr>
                          <a:xfrm>
                            <a:off x="0" y="0"/>
                            <a:ext cx="4399252" cy="2359998"/>
                          </a:xfrm>
                          <a:prstGeom prst="rect">
                            <a:avLst/>
                          </a:prstGeom>
                        </pic:spPr>
                      </pic:pic>
                    </a:graphicData>
                  </a:graphic>
                </wp:inline>
              </w:drawing>
            </w:r>
          </w:p>
        </w:tc>
      </w:tr>
    </w:tbl>
    <w:p w14:paraId="72D75FE1" w14:textId="77777777" w:rsidR="0023676E" w:rsidRPr="00654136" w:rsidRDefault="0023676E" w:rsidP="0023676E">
      <w:pPr>
        <w:pStyle w:val="ListParagraph"/>
        <w:ind w:left="1104"/>
        <w:rPr>
          <w:rFonts w:ascii="Times New Roman" w:eastAsia="Times New Roman" w:hAnsi="Times New Roman" w:cs="Times New Roman"/>
          <w:sz w:val="26"/>
          <w:szCs w:val="26"/>
          <w:lang w:val="fr-FR"/>
        </w:rPr>
      </w:pPr>
    </w:p>
    <w:p w14:paraId="6F600AAC" w14:textId="0E7F341A" w:rsidR="0023676E" w:rsidRPr="00654136" w:rsidRDefault="0023676E" w:rsidP="0023676E">
      <w:pPr>
        <w:pStyle w:val="ListParagraph"/>
        <w:numPr>
          <w:ilvl w:val="1"/>
          <w:numId w:val="26"/>
        </w:numPr>
        <w:rPr>
          <w:rFonts w:ascii="Times New Roman" w:eastAsia="Times New Roman" w:hAnsi="Times New Roman" w:cs="Times New Roman"/>
          <w:sz w:val="26"/>
          <w:szCs w:val="26"/>
          <w:lang w:val="fr-FR"/>
        </w:rPr>
      </w:pPr>
      <w:r w:rsidRPr="00654136">
        <w:rPr>
          <w:rFonts w:ascii="Times New Roman" w:eastAsia="Times New Roman" w:hAnsi="Times New Roman" w:cs="Times New Roman"/>
          <w:sz w:val="26"/>
          <w:szCs w:val="26"/>
          <w:lang w:val="fr-FR"/>
        </w:rPr>
        <w:t>Kiểm thử lỗi chính tả</w:t>
      </w:r>
    </w:p>
    <w:tbl>
      <w:tblPr>
        <w:tblStyle w:val="TableGrid"/>
        <w:tblW w:w="9111" w:type="dxa"/>
        <w:tblLayout w:type="fixed"/>
        <w:tblLook w:val="04A0" w:firstRow="1" w:lastRow="0" w:firstColumn="1" w:lastColumn="0" w:noHBand="0" w:noVBand="1"/>
      </w:tblPr>
      <w:tblGrid>
        <w:gridCol w:w="2122"/>
        <w:gridCol w:w="6989"/>
      </w:tblGrid>
      <w:tr w:rsidR="0023676E" w:rsidRPr="00654136" w14:paraId="37C5A518" w14:textId="77777777" w:rsidTr="00857852">
        <w:tc>
          <w:tcPr>
            <w:tcW w:w="2122" w:type="dxa"/>
          </w:tcPr>
          <w:p w14:paraId="741675EE"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Trường hợp 2: Lỗi chính tả</w:t>
            </w:r>
          </w:p>
        </w:tc>
        <w:tc>
          <w:tcPr>
            <w:tcW w:w="6989" w:type="dxa"/>
          </w:tcPr>
          <w:p w14:paraId="1CB71C4E"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Nội dung kiểm thử</w:t>
            </w:r>
          </w:p>
        </w:tc>
      </w:tr>
      <w:tr w:rsidR="0023676E" w:rsidRPr="00654136" w14:paraId="367C8440" w14:textId="77777777" w:rsidTr="00857852">
        <w:tc>
          <w:tcPr>
            <w:tcW w:w="2122" w:type="dxa"/>
          </w:tcPr>
          <w:p w14:paraId="345B4B82"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Tóm tắt</w:t>
            </w:r>
          </w:p>
        </w:tc>
        <w:tc>
          <w:tcPr>
            <w:tcW w:w="6989" w:type="dxa"/>
          </w:tcPr>
          <w:p w14:paraId="2D6C8023"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Kiểm thử lỗi chính tả trong website ở hai giao diện Admin và User</w:t>
            </w:r>
          </w:p>
        </w:tc>
      </w:tr>
      <w:tr w:rsidR="0023676E" w:rsidRPr="00654136" w14:paraId="4DDCBDEC" w14:textId="77777777" w:rsidTr="0023676E">
        <w:tc>
          <w:tcPr>
            <w:tcW w:w="2122" w:type="dxa"/>
          </w:tcPr>
          <w:p w14:paraId="74157255"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Mô tả</w:t>
            </w:r>
          </w:p>
        </w:tc>
        <w:tc>
          <w:tcPr>
            <w:tcW w:w="6989" w:type="dxa"/>
          </w:tcPr>
          <w:p w14:paraId="75D029B3"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Kiểm tra lỗi chính tả trong website ở hai giao diện Admin và User</w:t>
            </w:r>
          </w:p>
        </w:tc>
      </w:tr>
      <w:tr w:rsidR="0023676E" w:rsidRPr="00654136" w14:paraId="294744A7" w14:textId="77777777" w:rsidTr="0023676E">
        <w:tc>
          <w:tcPr>
            <w:tcW w:w="2122" w:type="dxa"/>
          </w:tcPr>
          <w:p w14:paraId="286EF75A"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Các bước thực hiện</w:t>
            </w:r>
          </w:p>
        </w:tc>
        <w:tc>
          <w:tcPr>
            <w:tcW w:w="6989" w:type="dxa"/>
          </w:tcPr>
          <w:p w14:paraId="441411C2"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1: Đăng nhập vào website với quyền admin</w:t>
            </w:r>
          </w:p>
          <w:p w14:paraId="50FA260D"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2: Click vào các menu ở ở giao diện Admin để tra xem có lỗi chính tả nào không</w:t>
            </w:r>
          </w:p>
          <w:p w14:paraId="2792B41D"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3: Đăng nhập vào website với quyền user</w:t>
            </w:r>
          </w:p>
          <w:p w14:paraId="42148BE2"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4: Click vào các menu ở ở giao diện User để tra xem có lỗi chính tả nào không</w:t>
            </w:r>
          </w:p>
        </w:tc>
      </w:tr>
      <w:tr w:rsidR="0023676E" w:rsidRPr="00654136" w14:paraId="37ADEB6A" w14:textId="77777777" w:rsidTr="0023676E">
        <w:tc>
          <w:tcPr>
            <w:tcW w:w="2122" w:type="dxa"/>
          </w:tcPr>
          <w:p w14:paraId="2E21958F"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Kết quả mong đợi</w:t>
            </w:r>
          </w:p>
        </w:tc>
        <w:tc>
          <w:tcPr>
            <w:tcW w:w="6989" w:type="dxa"/>
          </w:tcPr>
          <w:p w14:paraId="59734F16"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Không có lỗi chính tả nào</w:t>
            </w:r>
          </w:p>
        </w:tc>
      </w:tr>
      <w:tr w:rsidR="0023676E" w:rsidRPr="00654136" w14:paraId="2375920C" w14:textId="77777777" w:rsidTr="0023676E">
        <w:tc>
          <w:tcPr>
            <w:tcW w:w="2122" w:type="dxa"/>
          </w:tcPr>
          <w:p w14:paraId="262D14FB"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Kết quả quan sát được</w:t>
            </w:r>
          </w:p>
        </w:tc>
        <w:tc>
          <w:tcPr>
            <w:tcW w:w="6989" w:type="dxa"/>
          </w:tcPr>
          <w:p w14:paraId="2A8AA200"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Không có lỗi chính tả nào</w:t>
            </w:r>
          </w:p>
        </w:tc>
      </w:tr>
    </w:tbl>
    <w:p w14:paraId="060CA07C" w14:textId="7ABD6B80" w:rsidR="0023676E" w:rsidRPr="00654136" w:rsidRDefault="0023676E" w:rsidP="0023676E">
      <w:pPr>
        <w:pStyle w:val="ListParagraph"/>
        <w:numPr>
          <w:ilvl w:val="1"/>
          <w:numId w:val="26"/>
        </w:numPr>
        <w:rPr>
          <w:rFonts w:ascii="Times New Roman" w:eastAsia="Times New Roman" w:hAnsi="Times New Roman" w:cs="Times New Roman"/>
          <w:sz w:val="26"/>
          <w:szCs w:val="26"/>
          <w:lang w:val="fr-FR"/>
        </w:rPr>
      </w:pPr>
      <w:r w:rsidRPr="00654136">
        <w:rPr>
          <w:rFonts w:ascii="Times New Roman" w:eastAsia="Times New Roman" w:hAnsi="Times New Roman" w:cs="Times New Roman"/>
          <w:sz w:val="26"/>
          <w:szCs w:val="26"/>
          <w:lang w:val="fr-FR"/>
        </w:rPr>
        <w:t>Kiểm thử giao diện màu sắc, font chữ</w:t>
      </w:r>
    </w:p>
    <w:tbl>
      <w:tblPr>
        <w:tblStyle w:val="TableGrid"/>
        <w:tblW w:w="9111" w:type="dxa"/>
        <w:tblLayout w:type="fixed"/>
        <w:tblLook w:val="04A0" w:firstRow="1" w:lastRow="0" w:firstColumn="1" w:lastColumn="0" w:noHBand="0" w:noVBand="1"/>
      </w:tblPr>
      <w:tblGrid>
        <w:gridCol w:w="2122"/>
        <w:gridCol w:w="6989"/>
      </w:tblGrid>
      <w:tr w:rsidR="0023676E" w:rsidRPr="00654136" w14:paraId="63B88BC4" w14:textId="77777777" w:rsidTr="00857852">
        <w:tc>
          <w:tcPr>
            <w:tcW w:w="2122" w:type="dxa"/>
          </w:tcPr>
          <w:p w14:paraId="4E8F9962"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Trường hợp 3: Giao diện màu sắc, font chữ</w:t>
            </w:r>
          </w:p>
        </w:tc>
        <w:tc>
          <w:tcPr>
            <w:tcW w:w="6989" w:type="dxa"/>
          </w:tcPr>
          <w:p w14:paraId="75FC1B84"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Nội dung kiểm thử</w:t>
            </w:r>
          </w:p>
        </w:tc>
      </w:tr>
      <w:tr w:rsidR="0023676E" w:rsidRPr="00654136" w14:paraId="6DCE3A73" w14:textId="77777777" w:rsidTr="00857852">
        <w:tc>
          <w:tcPr>
            <w:tcW w:w="2122" w:type="dxa"/>
          </w:tcPr>
          <w:p w14:paraId="39D6BEF0"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Tóm tắt</w:t>
            </w:r>
          </w:p>
        </w:tc>
        <w:tc>
          <w:tcPr>
            <w:tcW w:w="6989" w:type="dxa"/>
          </w:tcPr>
          <w:p w14:paraId="7E67C3C4"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Kiểm thử màu sắc và font chữ ở 2 giao diện Amin và User</w:t>
            </w:r>
          </w:p>
        </w:tc>
      </w:tr>
      <w:tr w:rsidR="0023676E" w:rsidRPr="00654136" w14:paraId="6DCFC057" w14:textId="77777777" w:rsidTr="00857852">
        <w:tc>
          <w:tcPr>
            <w:tcW w:w="2122" w:type="dxa"/>
          </w:tcPr>
          <w:p w14:paraId="1BA53E8C"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Mô tả</w:t>
            </w:r>
          </w:p>
        </w:tc>
        <w:tc>
          <w:tcPr>
            <w:tcW w:w="6989" w:type="dxa"/>
          </w:tcPr>
          <w:p w14:paraId="2D5D4293"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Kiểm thử màu sắc và font chữ ở 2 giao diện Amin và User</w:t>
            </w:r>
          </w:p>
        </w:tc>
      </w:tr>
      <w:tr w:rsidR="0023676E" w:rsidRPr="00654136" w14:paraId="02FF3139" w14:textId="77777777" w:rsidTr="00857852">
        <w:tc>
          <w:tcPr>
            <w:tcW w:w="2122" w:type="dxa"/>
          </w:tcPr>
          <w:p w14:paraId="5612B99F"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Các bước thực hiện</w:t>
            </w:r>
          </w:p>
        </w:tc>
        <w:tc>
          <w:tcPr>
            <w:tcW w:w="6989" w:type="dxa"/>
          </w:tcPr>
          <w:p w14:paraId="2767F7E2"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1: Đăng nhập vào website với quyền admin</w:t>
            </w:r>
          </w:p>
          <w:p w14:paraId="5A9D5AE3"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2: Xem các menu ở giao diện Admin có thống nhất màu sắc và font chữ với nhau không</w:t>
            </w:r>
          </w:p>
          <w:p w14:paraId="61B4A2BC"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3: Đăng nhập vào website với quyền user</w:t>
            </w:r>
          </w:p>
          <w:p w14:paraId="69D3F231"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4: Xem các menu ở giao diện User có thống nhất màu sắc và font chữ với nhau không</w:t>
            </w:r>
          </w:p>
        </w:tc>
      </w:tr>
      <w:tr w:rsidR="0023676E" w:rsidRPr="00654136" w14:paraId="6E2DA080" w14:textId="77777777" w:rsidTr="0023676E">
        <w:tc>
          <w:tcPr>
            <w:tcW w:w="2122" w:type="dxa"/>
          </w:tcPr>
          <w:p w14:paraId="0172CE45"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Kết quả mong đợi</w:t>
            </w:r>
          </w:p>
        </w:tc>
        <w:tc>
          <w:tcPr>
            <w:tcW w:w="6989" w:type="dxa"/>
          </w:tcPr>
          <w:p w14:paraId="2C5FCD5D"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Màu sắc thống nhất với 3 màu chủ đạo là đen, vàng, trắng</w:t>
            </w:r>
          </w:p>
          <w:p w14:paraId="72562746"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Font chữ là font chữ không chân.</w:t>
            </w:r>
          </w:p>
        </w:tc>
      </w:tr>
      <w:tr w:rsidR="0023676E" w:rsidRPr="00654136" w14:paraId="3DEA9779" w14:textId="77777777" w:rsidTr="0023676E">
        <w:tc>
          <w:tcPr>
            <w:tcW w:w="2122" w:type="dxa"/>
          </w:tcPr>
          <w:p w14:paraId="67733EAA"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Kết quả quan sát được</w:t>
            </w:r>
          </w:p>
        </w:tc>
        <w:tc>
          <w:tcPr>
            <w:tcW w:w="6989" w:type="dxa"/>
          </w:tcPr>
          <w:p w14:paraId="4B37FCD0"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Sử dụng font chữ không chân, màu sắc thống nhất với 3 màu chủ đạo là đen, vàng, trắng</w:t>
            </w:r>
          </w:p>
        </w:tc>
      </w:tr>
    </w:tbl>
    <w:p w14:paraId="7070AB1A" w14:textId="77777777" w:rsidR="0023676E" w:rsidRPr="00654136" w:rsidRDefault="0023676E" w:rsidP="0023676E">
      <w:pPr>
        <w:pStyle w:val="ListParagraph"/>
        <w:ind w:left="1104"/>
        <w:rPr>
          <w:rFonts w:ascii="Times New Roman" w:eastAsia="Times New Roman" w:hAnsi="Times New Roman" w:cs="Times New Roman"/>
          <w:sz w:val="26"/>
          <w:szCs w:val="26"/>
          <w:lang w:val="fr-FR"/>
        </w:rPr>
      </w:pPr>
    </w:p>
    <w:p w14:paraId="6BC1C39D" w14:textId="3A08A208" w:rsidR="0023676E" w:rsidRPr="00654136" w:rsidRDefault="0023676E" w:rsidP="0023676E">
      <w:pPr>
        <w:pStyle w:val="ListParagraph"/>
        <w:numPr>
          <w:ilvl w:val="1"/>
          <w:numId w:val="26"/>
        </w:numPr>
        <w:rPr>
          <w:rFonts w:ascii="Times New Roman" w:eastAsia="Times New Roman" w:hAnsi="Times New Roman" w:cs="Times New Roman"/>
          <w:sz w:val="26"/>
          <w:szCs w:val="26"/>
          <w:lang w:val="fr-FR"/>
        </w:rPr>
      </w:pPr>
      <w:r w:rsidRPr="00654136">
        <w:rPr>
          <w:rFonts w:ascii="Times New Roman" w:eastAsia="Times New Roman" w:hAnsi="Times New Roman" w:cs="Times New Roman"/>
          <w:sz w:val="26"/>
          <w:szCs w:val="26"/>
          <w:lang w:val="fr-FR"/>
        </w:rPr>
        <w:t>Kiểm tra lỗi CSS</w:t>
      </w:r>
    </w:p>
    <w:tbl>
      <w:tblPr>
        <w:tblStyle w:val="TableGrid"/>
        <w:tblW w:w="9111" w:type="dxa"/>
        <w:tblLayout w:type="fixed"/>
        <w:tblLook w:val="04A0" w:firstRow="1" w:lastRow="0" w:firstColumn="1" w:lastColumn="0" w:noHBand="0" w:noVBand="1"/>
      </w:tblPr>
      <w:tblGrid>
        <w:gridCol w:w="2122"/>
        <w:gridCol w:w="6989"/>
      </w:tblGrid>
      <w:tr w:rsidR="0023676E" w:rsidRPr="00654136" w14:paraId="34655987" w14:textId="77777777" w:rsidTr="00857852">
        <w:tc>
          <w:tcPr>
            <w:tcW w:w="2122" w:type="dxa"/>
          </w:tcPr>
          <w:p w14:paraId="4E7480D4"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Trường hợp 4: Lỗi CSS</w:t>
            </w:r>
          </w:p>
        </w:tc>
        <w:tc>
          <w:tcPr>
            <w:tcW w:w="6989" w:type="dxa"/>
          </w:tcPr>
          <w:p w14:paraId="667F1569"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Nội dung kiểm thử</w:t>
            </w:r>
          </w:p>
        </w:tc>
      </w:tr>
      <w:tr w:rsidR="0023676E" w:rsidRPr="00654136" w14:paraId="013C9C00" w14:textId="77777777" w:rsidTr="00857852">
        <w:tc>
          <w:tcPr>
            <w:tcW w:w="2122" w:type="dxa"/>
          </w:tcPr>
          <w:p w14:paraId="2F28579A"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Tóm tắt</w:t>
            </w:r>
          </w:p>
        </w:tc>
        <w:tc>
          <w:tcPr>
            <w:tcW w:w="6989" w:type="dxa"/>
          </w:tcPr>
          <w:p w14:paraId="39B57454"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Kiểm thử lỗi CSS</w:t>
            </w:r>
          </w:p>
        </w:tc>
      </w:tr>
      <w:tr w:rsidR="0023676E" w:rsidRPr="00654136" w14:paraId="0BAC3991" w14:textId="77777777" w:rsidTr="00857852">
        <w:tc>
          <w:tcPr>
            <w:tcW w:w="2122" w:type="dxa"/>
          </w:tcPr>
          <w:p w14:paraId="0D396B8B"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Mô tả</w:t>
            </w:r>
          </w:p>
        </w:tc>
        <w:tc>
          <w:tcPr>
            <w:tcW w:w="6989" w:type="dxa"/>
          </w:tcPr>
          <w:p w14:paraId="6EDF682B"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Kiểm thử chữ có bị đổ ra ngoài khỏi font CSS hay không</w:t>
            </w:r>
          </w:p>
        </w:tc>
      </w:tr>
      <w:tr w:rsidR="0023676E" w:rsidRPr="00654136" w14:paraId="4DC2DC4B" w14:textId="77777777" w:rsidTr="00857852">
        <w:tc>
          <w:tcPr>
            <w:tcW w:w="2122" w:type="dxa"/>
          </w:tcPr>
          <w:p w14:paraId="692915D0"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Các bước thực hiện</w:t>
            </w:r>
          </w:p>
        </w:tc>
        <w:tc>
          <w:tcPr>
            <w:tcW w:w="6989" w:type="dxa"/>
          </w:tcPr>
          <w:p w14:paraId="6836B7DC"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1: Đăng nhập vào website với quyền admin</w:t>
            </w:r>
          </w:p>
          <w:p w14:paraId="163850F6"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2: Kiểm thử font CSS ở các menu</w:t>
            </w:r>
          </w:p>
          <w:p w14:paraId="09869F46"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3: Chọn vào Admin &gt; Chọn vào Thông tin cá nhân</w:t>
            </w:r>
          </w:p>
          <w:p w14:paraId="0C98F2DC"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3: Đăng nhập vào website với quyền user</w:t>
            </w:r>
          </w:p>
          <w:p w14:paraId="62A99EC3"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4: Kiểm thử font CSS ở các menu</w:t>
            </w:r>
          </w:p>
          <w:p w14:paraId="203C8B90"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5: Chọn vào Dịch vụ &gt; Thêm thực đơn &gt; Thêm món ăn</w:t>
            </w:r>
          </w:p>
        </w:tc>
      </w:tr>
      <w:tr w:rsidR="0023676E" w:rsidRPr="00654136" w14:paraId="0954D7BE" w14:textId="77777777" w:rsidTr="00857852">
        <w:tc>
          <w:tcPr>
            <w:tcW w:w="2122" w:type="dxa"/>
          </w:tcPr>
          <w:p w14:paraId="4789FFF0"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Kết quả mong đợi</w:t>
            </w:r>
          </w:p>
        </w:tc>
        <w:tc>
          <w:tcPr>
            <w:tcW w:w="6989" w:type="dxa"/>
          </w:tcPr>
          <w:p w14:paraId="142C7A19"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CSS không bị lỗi</w:t>
            </w:r>
          </w:p>
        </w:tc>
      </w:tr>
      <w:tr w:rsidR="0023676E" w:rsidRPr="00654136" w14:paraId="1BD991C1" w14:textId="77777777" w:rsidTr="00857852">
        <w:tc>
          <w:tcPr>
            <w:tcW w:w="2122" w:type="dxa"/>
          </w:tcPr>
          <w:p w14:paraId="16E55284" w14:textId="77777777" w:rsidR="0023676E" w:rsidRPr="00654136" w:rsidRDefault="0023676E" w:rsidP="00857852">
            <w:pPr>
              <w:rPr>
                <w:rFonts w:ascii="Times New Roman" w:hAnsi="Times New Roman" w:cs="Times New Roman"/>
                <w:sz w:val="26"/>
                <w:szCs w:val="26"/>
              </w:rPr>
            </w:pPr>
            <w:r w:rsidRPr="00654136">
              <w:rPr>
                <w:rFonts w:ascii="Times New Roman" w:hAnsi="Times New Roman" w:cs="Times New Roman"/>
                <w:sz w:val="26"/>
                <w:szCs w:val="26"/>
              </w:rPr>
              <w:t>Kết quả quan sát được</w:t>
            </w:r>
          </w:p>
        </w:tc>
        <w:tc>
          <w:tcPr>
            <w:tcW w:w="6989" w:type="dxa"/>
          </w:tcPr>
          <w:p w14:paraId="769B5828" w14:textId="77777777" w:rsidR="0023676E" w:rsidRPr="00654136" w:rsidRDefault="0023676E" w:rsidP="00857852">
            <w:pPr>
              <w:rPr>
                <w:rFonts w:ascii="Times New Roman" w:hAnsi="Times New Roman" w:cs="Times New Roman"/>
                <w:sz w:val="26"/>
                <w:szCs w:val="26"/>
              </w:rPr>
            </w:pPr>
            <w:r w:rsidRPr="00654136">
              <w:rPr>
                <w:rFonts w:ascii="Times New Roman" w:hAnsi="Times New Roman" w:cs="Times New Roman"/>
                <w:sz w:val="26"/>
                <w:szCs w:val="26"/>
              </w:rPr>
              <w:t>Ở màn hình Admin, chữ bị đổ ra ngoài font CSS ở thanh menu.</w:t>
            </w:r>
          </w:p>
          <w:p w14:paraId="4091FE4D"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noProof/>
                <w:sz w:val="26"/>
                <w:szCs w:val="26"/>
                <w:lang w:val="vi-VN" w:eastAsia="vi-VN"/>
              </w:rPr>
              <w:drawing>
                <wp:inline distT="0" distB="0" distL="0" distR="0" wp14:anchorId="04B95A74" wp14:editId="55CFD69A">
                  <wp:extent cx="4244975" cy="1956105"/>
                  <wp:effectExtent l="0" t="0" r="3175" b="6350"/>
                  <wp:docPr id="1611288571" name="Picture 1611288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60442" name=""/>
                          <pic:cNvPicPr/>
                        </pic:nvPicPr>
                        <pic:blipFill>
                          <a:blip r:embed="rId18"/>
                          <a:stretch>
                            <a:fillRect/>
                          </a:stretch>
                        </pic:blipFill>
                        <pic:spPr>
                          <a:xfrm>
                            <a:off x="0" y="0"/>
                            <a:ext cx="4280152" cy="1972315"/>
                          </a:xfrm>
                          <a:prstGeom prst="rect">
                            <a:avLst/>
                          </a:prstGeom>
                        </pic:spPr>
                      </pic:pic>
                    </a:graphicData>
                  </a:graphic>
                </wp:inline>
              </w:drawing>
            </w:r>
          </w:p>
          <w:p w14:paraId="3BD5AEE8"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Ở màn hình User, chữ bị đổ ra ngoài font CSS khi chọn món ăn ở thêm thực đơn.</w:t>
            </w:r>
          </w:p>
          <w:p w14:paraId="0FA3D972"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noProof/>
                <w:sz w:val="26"/>
                <w:szCs w:val="26"/>
                <w:lang w:val="vi-VN" w:eastAsia="vi-VN"/>
              </w:rPr>
              <w:drawing>
                <wp:inline distT="0" distB="0" distL="0" distR="0" wp14:anchorId="2168B035" wp14:editId="483CA810">
                  <wp:extent cx="4300855" cy="2307590"/>
                  <wp:effectExtent l="0" t="0" r="4445" b="0"/>
                  <wp:docPr id="450110212" name="Picture 45011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10212" name=""/>
                          <pic:cNvPicPr/>
                        </pic:nvPicPr>
                        <pic:blipFill>
                          <a:blip r:embed="rId19"/>
                          <a:stretch>
                            <a:fillRect/>
                          </a:stretch>
                        </pic:blipFill>
                        <pic:spPr>
                          <a:xfrm>
                            <a:off x="0" y="0"/>
                            <a:ext cx="4300855" cy="2307590"/>
                          </a:xfrm>
                          <a:prstGeom prst="rect">
                            <a:avLst/>
                          </a:prstGeom>
                        </pic:spPr>
                      </pic:pic>
                    </a:graphicData>
                  </a:graphic>
                </wp:inline>
              </w:drawing>
            </w:r>
          </w:p>
        </w:tc>
      </w:tr>
    </w:tbl>
    <w:p w14:paraId="2795D492" w14:textId="77777777" w:rsidR="0023676E" w:rsidRPr="00654136" w:rsidRDefault="0023676E" w:rsidP="0023676E">
      <w:pPr>
        <w:ind w:left="720"/>
        <w:rPr>
          <w:rFonts w:ascii="Times New Roman" w:eastAsia="Times New Roman" w:hAnsi="Times New Roman" w:cs="Times New Roman"/>
          <w:sz w:val="26"/>
          <w:szCs w:val="26"/>
          <w:lang w:val="fr-FR"/>
        </w:rPr>
      </w:pPr>
    </w:p>
    <w:p w14:paraId="5A083A3D" w14:textId="249A0592" w:rsidR="0023676E" w:rsidRPr="00654136" w:rsidRDefault="0023676E" w:rsidP="0023676E">
      <w:pPr>
        <w:pStyle w:val="ListParagraph"/>
        <w:numPr>
          <w:ilvl w:val="1"/>
          <w:numId w:val="26"/>
        </w:numPr>
        <w:rPr>
          <w:rFonts w:ascii="Times New Roman" w:eastAsia="Times New Roman" w:hAnsi="Times New Roman" w:cs="Times New Roman"/>
          <w:sz w:val="26"/>
          <w:szCs w:val="26"/>
          <w:lang w:val="fr-FR"/>
        </w:rPr>
      </w:pPr>
      <w:r w:rsidRPr="00654136">
        <w:rPr>
          <w:rFonts w:ascii="Times New Roman" w:eastAsia="Times New Roman" w:hAnsi="Times New Roman" w:cs="Times New Roman"/>
          <w:sz w:val="26"/>
          <w:szCs w:val="26"/>
          <w:lang w:val="fr-FR"/>
        </w:rPr>
        <w:t>Kiểm tra lỗi khi chạy trên các trình duyệt</w:t>
      </w:r>
    </w:p>
    <w:tbl>
      <w:tblPr>
        <w:tblStyle w:val="TableGrid"/>
        <w:tblW w:w="9111" w:type="dxa"/>
        <w:tblLayout w:type="fixed"/>
        <w:tblLook w:val="04A0" w:firstRow="1" w:lastRow="0" w:firstColumn="1" w:lastColumn="0" w:noHBand="0" w:noVBand="1"/>
      </w:tblPr>
      <w:tblGrid>
        <w:gridCol w:w="2122"/>
        <w:gridCol w:w="6989"/>
      </w:tblGrid>
      <w:tr w:rsidR="0023676E" w:rsidRPr="00654136" w14:paraId="136E8D3C" w14:textId="77777777" w:rsidTr="00857852">
        <w:tc>
          <w:tcPr>
            <w:tcW w:w="2122" w:type="dxa"/>
          </w:tcPr>
          <w:p w14:paraId="708745C9"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Trường hợp 5: Lỗi CSS</w:t>
            </w:r>
          </w:p>
        </w:tc>
        <w:tc>
          <w:tcPr>
            <w:tcW w:w="6989" w:type="dxa"/>
          </w:tcPr>
          <w:p w14:paraId="108D2FC7"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Nội dung kiểm thử</w:t>
            </w:r>
          </w:p>
        </w:tc>
      </w:tr>
      <w:tr w:rsidR="0023676E" w:rsidRPr="00654136" w14:paraId="4926E039" w14:textId="77777777" w:rsidTr="00857852">
        <w:tc>
          <w:tcPr>
            <w:tcW w:w="2122" w:type="dxa"/>
          </w:tcPr>
          <w:p w14:paraId="132CE328"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Tóm tắt</w:t>
            </w:r>
          </w:p>
        </w:tc>
        <w:tc>
          <w:tcPr>
            <w:tcW w:w="6989" w:type="dxa"/>
          </w:tcPr>
          <w:p w14:paraId="3C133D63"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Kiểm thử khi chạy trên các trình duyệt phổ biến như google, cốc cốc, firefox</w:t>
            </w:r>
            <w:bookmarkStart w:id="37" w:name="_GoBack"/>
            <w:bookmarkEnd w:id="37"/>
          </w:p>
        </w:tc>
      </w:tr>
      <w:tr w:rsidR="0023676E" w:rsidRPr="00654136" w14:paraId="3D9D6BB3" w14:textId="77777777" w:rsidTr="00857852">
        <w:tc>
          <w:tcPr>
            <w:tcW w:w="2122" w:type="dxa"/>
          </w:tcPr>
          <w:p w14:paraId="7374BBB4"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Mô tả</w:t>
            </w:r>
          </w:p>
        </w:tc>
        <w:tc>
          <w:tcPr>
            <w:tcW w:w="6989" w:type="dxa"/>
          </w:tcPr>
          <w:p w14:paraId="6051CFCA"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Cho website chạy thử trên các trình duyệt phổ biến xem có bị lỗi gì không</w:t>
            </w:r>
          </w:p>
        </w:tc>
      </w:tr>
      <w:tr w:rsidR="0023676E" w:rsidRPr="00654136" w14:paraId="19E6FB84" w14:textId="77777777" w:rsidTr="0023676E">
        <w:tc>
          <w:tcPr>
            <w:tcW w:w="2122" w:type="dxa"/>
          </w:tcPr>
          <w:p w14:paraId="4F37A685"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Các bước thực hiện</w:t>
            </w:r>
          </w:p>
        </w:tc>
        <w:tc>
          <w:tcPr>
            <w:tcW w:w="6989" w:type="dxa"/>
          </w:tcPr>
          <w:p w14:paraId="24FC1290"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1: Đăng nhập website trên trình duyệt firefox</w:t>
            </w:r>
          </w:p>
          <w:p w14:paraId="7560D468"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2: Đăng nhập website với quyền admin</w:t>
            </w:r>
          </w:p>
          <w:p w14:paraId="1EC19F88"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3: Đăng nhập vào website với quyền user</w:t>
            </w:r>
          </w:p>
          <w:p w14:paraId="0511E0BA"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4: Kiểm thử ở các menu</w:t>
            </w:r>
          </w:p>
        </w:tc>
      </w:tr>
      <w:tr w:rsidR="0023676E" w:rsidRPr="00654136" w14:paraId="1D24C1C0" w14:textId="77777777" w:rsidTr="0023676E">
        <w:tc>
          <w:tcPr>
            <w:tcW w:w="2122" w:type="dxa"/>
          </w:tcPr>
          <w:p w14:paraId="4D4BB66B"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Kết quả mong đợi</w:t>
            </w:r>
          </w:p>
        </w:tc>
        <w:tc>
          <w:tcPr>
            <w:tcW w:w="6989" w:type="dxa"/>
          </w:tcPr>
          <w:p w14:paraId="6CA1FAF0"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Chạy ổn định trên các trình duyệt</w:t>
            </w:r>
          </w:p>
        </w:tc>
      </w:tr>
      <w:tr w:rsidR="0023676E" w:rsidRPr="00654136" w14:paraId="7085BFC2" w14:textId="77777777" w:rsidTr="0023676E">
        <w:tc>
          <w:tcPr>
            <w:tcW w:w="2122" w:type="dxa"/>
          </w:tcPr>
          <w:p w14:paraId="2629A045"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Kết quả quan sát được</w:t>
            </w:r>
          </w:p>
        </w:tc>
        <w:tc>
          <w:tcPr>
            <w:tcW w:w="6989" w:type="dxa"/>
          </w:tcPr>
          <w:p w14:paraId="25F62F6A"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Các trình duyệt chạy ổn định, không bị lỗi CSS</w:t>
            </w:r>
          </w:p>
        </w:tc>
      </w:tr>
    </w:tbl>
    <w:p w14:paraId="08AF1A7E" w14:textId="77777777" w:rsidR="0023676E" w:rsidRPr="00654136" w:rsidRDefault="0023676E" w:rsidP="0023676E">
      <w:pPr>
        <w:pStyle w:val="ListParagraph"/>
        <w:ind w:left="1104"/>
        <w:rPr>
          <w:rFonts w:ascii="Times New Roman" w:eastAsia="Times New Roman" w:hAnsi="Times New Roman" w:cs="Times New Roman"/>
          <w:sz w:val="26"/>
          <w:szCs w:val="26"/>
          <w:lang w:val="fr-FR"/>
        </w:rPr>
      </w:pPr>
    </w:p>
    <w:p w14:paraId="561A75E7" w14:textId="3D7D3C64" w:rsidR="0023676E" w:rsidRPr="00654136" w:rsidRDefault="0023676E" w:rsidP="0023676E">
      <w:pPr>
        <w:pStyle w:val="ListParagraph"/>
        <w:numPr>
          <w:ilvl w:val="1"/>
          <w:numId w:val="26"/>
        </w:numPr>
        <w:rPr>
          <w:rFonts w:ascii="Times New Roman" w:eastAsia="Times New Roman" w:hAnsi="Times New Roman" w:cs="Times New Roman"/>
          <w:sz w:val="26"/>
          <w:szCs w:val="26"/>
          <w:lang w:val="fr-FR"/>
        </w:rPr>
      </w:pPr>
      <w:r w:rsidRPr="00654136">
        <w:rPr>
          <w:rFonts w:ascii="Times New Roman" w:eastAsia="Times New Roman" w:hAnsi="Times New Roman" w:cs="Times New Roman"/>
          <w:sz w:val="26"/>
          <w:szCs w:val="26"/>
          <w:lang w:val="fr-FR"/>
        </w:rPr>
        <w:t>Kiểm thử login sai mật khẩu</w:t>
      </w:r>
    </w:p>
    <w:tbl>
      <w:tblPr>
        <w:tblStyle w:val="TableGrid"/>
        <w:tblW w:w="9111" w:type="dxa"/>
        <w:tblLayout w:type="fixed"/>
        <w:tblLook w:val="04A0" w:firstRow="1" w:lastRow="0" w:firstColumn="1" w:lastColumn="0" w:noHBand="0" w:noVBand="1"/>
      </w:tblPr>
      <w:tblGrid>
        <w:gridCol w:w="2122"/>
        <w:gridCol w:w="6989"/>
      </w:tblGrid>
      <w:tr w:rsidR="0023676E" w:rsidRPr="00654136" w14:paraId="7DCA117B" w14:textId="77777777" w:rsidTr="00857852">
        <w:tc>
          <w:tcPr>
            <w:tcW w:w="2122" w:type="dxa"/>
          </w:tcPr>
          <w:p w14:paraId="585BBE92" w14:textId="77777777" w:rsidR="0023676E" w:rsidRPr="00654136" w:rsidRDefault="0023676E" w:rsidP="00857852">
            <w:pPr>
              <w:rPr>
                <w:rFonts w:ascii="Times New Roman" w:hAnsi="Times New Roman" w:cs="Times New Roman"/>
                <w:sz w:val="26"/>
                <w:szCs w:val="26"/>
                <w:lang w:val="vi-VN"/>
              </w:rPr>
            </w:pPr>
            <w:r w:rsidRPr="00654136">
              <w:rPr>
                <w:rFonts w:ascii="Times New Roman" w:hAnsi="Times New Roman" w:cs="Times New Roman"/>
                <w:sz w:val="26"/>
                <w:szCs w:val="26"/>
                <w:lang w:val="vi-VN"/>
              </w:rPr>
              <w:t>Trường hợp 6: Lỗi login sai mật khẩu</w:t>
            </w:r>
          </w:p>
        </w:tc>
        <w:tc>
          <w:tcPr>
            <w:tcW w:w="6989" w:type="dxa"/>
          </w:tcPr>
          <w:p w14:paraId="52AACEBD"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Nội dung kiểm thử</w:t>
            </w:r>
          </w:p>
        </w:tc>
      </w:tr>
      <w:tr w:rsidR="0023676E" w:rsidRPr="00654136" w14:paraId="4037B065" w14:textId="77777777" w:rsidTr="00857852">
        <w:tc>
          <w:tcPr>
            <w:tcW w:w="2122" w:type="dxa"/>
          </w:tcPr>
          <w:p w14:paraId="4C0DA04E"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Tóm tắt</w:t>
            </w:r>
          </w:p>
        </w:tc>
        <w:tc>
          <w:tcPr>
            <w:tcW w:w="6989" w:type="dxa"/>
          </w:tcPr>
          <w:p w14:paraId="41CBBDA8" w14:textId="77777777" w:rsidR="0023676E" w:rsidRPr="00654136" w:rsidRDefault="0023676E" w:rsidP="00857852">
            <w:pPr>
              <w:rPr>
                <w:rFonts w:ascii="Times New Roman" w:hAnsi="Times New Roman" w:cs="Times New Roman"/>
                <w:sz w:val="26"/>
                <w:szCs w:val="26"/>
                <w:lang w:val="vi-VN"/>
              </w:rPr>
            </w:pPr>
            <w:r w:rsidRPr="00654136">
              <w:rPr>
                <w:rFonts w:ascii="Times New Roman" w:hAnsi="Times New Roman" w:cs="Times New Roman"/>
                <w:sz w:val="26"/>
                <w:szCs w:val="26"/>
                <w:lang w:val="fr-FR"/>
              </w:rPr>
              <w:t>Kiểm thử lỗi Login</w:t>
            </w:r>
            <w:r w:rsidRPr="00654136">
              <w:rPr>
                <w:rFonts w:ascii="Times New Roman" w:hAnsi="Times New Roman" w:cs="Times New Roman"/>
                <w:sz w:val="26"/>
                <w:szCs w:val="26"/>
                <w:lang w:val="vi-VN"/>
              </w:rPr>
              <w:t xml:space="preserve"> sai mật khẩu</w:t>
            </w:r>
          </w:p>
        </w:tc>
      </w:tr>
      <w:tr w:rsidR="0023676E" w:rsidRPr="00654136" w14:paraId="188D1461" w14:textId="77777777" w:rsidTr="00857852">
        <w:tc>
          <w:tcPr>
            <w:tcW w:w="2122" w:type="dxa"/>
          </w:tcPr>
          <w:p w14:paraId="3376EEC8"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Mô tả</w:t>
            </w:r>
          </w:p>
        </w:tc>
        <w:tc>
          <w:tcPr>
            <w:tcW w:w="6989" w:type="dxa"/>
          </w:tcPr>
          <w:p w14:paraId="74B32B32" w14:textId="77777777" w:rsidR="0023676E" w:rsidRPr="00654136" w:rsidRDefault="0023676E" w:rsidP="00857852">
            <w:pPr>
              <w:rPr>
                <w:rFonts w:ascii="Times New Roman" w:hAnsi="Times New Roman" w:cs="Times New Roman"/>
                <w:sz w:val="26"/>
                <w:szCs w:val="26"/>
                <w:lang w:val="vi-VN"/>
              </w:rPr>
            </w:pPr>
            <w:r w:rsidRPr="00654136">
              <w:rPr>
                <w:rFonts w:ascii="Times New Roman" w:hAnsi="Times New Roman" w:cs="Times New Roman"/>
                <w:sz w:val="26"/>
                <w:szCs w:val="26"/>
                <w:lang w:val="fr-FR"/>
              </w:rPr>
              <w:t>Kiểm thử khi</w:t>
            </w:r>
            <w:r w:rsidRPr="00654136">
              <w:rPr>
                <w:rFonts w:ascii="Times New Roman" w:hAnsi="Times New Roman" w:cs="Times New Roman"/>
                <w:sz w:val="26"/>
                <w:szCs w:val="26"/>
                <w:lang w:val="vi-VN"/>
              </w:rPr>
              <w:t xml:space="preserve"> login sai mật khẩu có thông báo đến người dùng hay không</w:t>
            </w:r>
          </w:p>
        </w:tc>
      </w:tr>
      <w:tr w:rsidR="0023676E" w:rsidRPr="00654136" w14:paraId="00921735" w14:textId="77777777" w:rsidTr="00857852">
        <w:tc>
          <w:tcPr>
            <w:tcW w:w="2122" w:type="dxa"/>
          </w:tcPr>
          <w:p w14:paraId="77538069"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Các bước thực hiện</w:t>
            </w:r>
          </w:p>
        </w:tc>
        <w:tc>
          <w:tcPr>
            <w:tcW w:w="6989" w:type="dxa"/>
          </w:tcPr>
          <w:p w14:paraId="59723EAB"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1: Đăng nhập vào website với quyền admin</w:t>
            </w:r>
          </w:p>
          <w:p w14:paraId="0EDB1026" w14:textId="77777777" w:rsidR="0023676E" w:rsidRPr="00654136" w:rsidRDefault="0023676E" w:rsidP="00857852">
            <w:pPr>
              <w:rPr>
                <w:rFonts w:ascii="Times New Roman" w:hAnsi="Times New Roman" w:cs="Times New Roman"/>
                <w:sz w:val="26"/>
                <w:szCs w:val="26"/>
                <w:lang w:val="vi-VN"/>
              </w:rPr>
            </w:pPr>
            <w:r w:rsidRPr="00654136">
              <w:rPr>
                <w:rFonts w:ascii="Times New Roman" w:hAnsi="Times New Roman" w:cs="Times New Roman"/>
                <w:sz w:val="26"/>
                <w:szCs w:val="26"/>
                <w:lang w:val="fr-FR"/>
              </w:rPr>
              <w:t>Bước 2: Chọn</w:t>
            </w:r>
            <w:r w:rsidRPr="00654136">
              <w:rPr>
                <w:rFonts w:ascii="Times New Roman" w:hAnsi="Times New Roman" w:cs="Times New Roman"/>
                <w:sz w:val="26"/>
                <w:szCs w:val="26"/>
                <w:lang w:val="vi-VN"/>
              </w:rPr>
              <w:t xml:space="preserve"> vào Đăng nhập</w:t>
            </w:r>
          </w:p>
          <w:p w14:paraId="0507361C" w14:textId="77777777" w:rsidR="0023676E" w:rsidRPr="00654136" w:rsidRDefault="0023676E" w:rsidP="00857852">
            <w:pPr>
              <w:rPr>
                <w:rFonts w:ascii="Times New Roman" w:hAnsi="Times New Roman" w:cs="Times New Roman"/>
                <w:sz w:val="26"/>
                <w:szCs w:val="26"/>
                <w:lang w:val="vi-VN"/>
              </w:rPr>
            </w:pPr>
            <w:r w:rsidRPr="00654136">
              <w:rPr>
                <w:rFonts w:ascii="Times New Roman" w:hAnsi="Times New Roman" w:cs="Times New Roman"/>
                <w:sz w:val="26"/>
                <w:szCs w:val="26"/>
                <w:lang w:val="vi-VN"/>
              </w:rPr>
              <w:t>Bước 3: Nhập địa chỉ email</w:t>
            </w:r>
          </w:p>
          <w:p w14:paraId="00B37B69" w14:textId="77777777" w:rsidR="0023676E" w:rsidRPr="00654136" w:rsidRDefault="0023676E" w:rsidP="00857852">
            <w:pPr>
              <w:rPr>
                <w:rFonts w:ascii="Times New Roman" w:hAnsi="Times New Roman" w:cs="Times New Roman"/>
                <w:sz w:val="26"/>
                <w:szCs w:val="26"/>
                <w:lang w:val="vi-VN"/>
              </w:rPr>
            </w:pPr>
            <w:r w:rsidRPr="00654136">
              <w:rPr>
                <w:rFonts w:ascii="Times New Roman" w:hAnsi="Times New Roman" w:cs="Times New Roman"/>
                <w:sz w:val="26"/>
                <w:szCs w:val="26"/>
                <w:lang w:val="vi-VN"/>
              </w:rPr>
              <w:t xml:space="preserve">Bước 3: Nhập mật khẩu( nhập sai mật khẩu). </w:t>
            </w:r>
          </w:p>
        </w:tc>
      </w:tr>
      <w:tr w:rsidR="0023676E" w:rsidRPr="00654136" w14:paraId="6D372DE3" w14:textId="77777777" w:rsidTr="00857852">
        <w:tc>
          <w:tcPr>
            <w:tcW w:w="2122" w:type="dxa"/>
          </w:tcPr>
          <w:p w14:paraId="7F90F83C"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Kết quả mong đợi</w:t>
            </w:r>
          </w:p>
        </w:tc>
        <w:tc>
          <w:tcPr>
            <w:tcW w:w="6989" w:type="dxa"/>
          </w:tcPr>
          <w:p w14:paraId="77901309" w14:textId="77777777" w:rsidR="0023676E" w:rsidRPr="00654136" w:rsidRDefault="0023676E" w:rsidP="00857852">
            <w:pPr>
              <w:rPr>
                <w:rFonts w:ascii="Times New Roman" w:hAnsi="Times New Roman" w:cs="Times New Roman"/>
                <w:sz w:val="26"/>
                <w:szCs w:val="26"/>
                <w:lang w:val="vi-VN"/>
              </w:rPr>
            </w:pPr>
            <w:r w:rsidRPr="00654136">
              <w:rPr>
                <w:rFonts w:ascii="Times New Roman" w:hAnsi="Times New Roman" w:cs="Times New Roman"/>
                <w:sz w:val="26"/>
                <w:szCs w:val="26"/>
                <w:lang w:val="fr-FR"/>
              </w:rPr>
              <w:t>Hệ</w:t>
            </w:r>
            <w:r w:rsidRPr="00654136">
              <w:rPr>
                <w:rFonts w:ascii="Times New Roman" w:hAnsi="Times New Roman" w:cs="Times New Roman"/>
                <w:sz w:val="26"/>
                <w:szCs w:val="26"/>
                <w:lang w:val="vi-VN"/>
              </w:rPr>
              <w:t xml:space="preserve"> thống báo thông tin mật khẩu không đúng </w:t>
            </w:r>
          </w:p>
        </w:tc>
      </w:tr>
      <w:tr w:rsidR="0023676E" w:rsidRPr="00654136" w14:paraId="2EC596F0" w14:textId="77777777" w:rsidTr="00857852">
        <w:tc>
          <w:tcPr>
            <w:tcW w:w="2122" w:type="dxa"/>
          </w:tcPr>
          <w:p w14:paraId="78E853C6" w14:textId="77777777" w:rsidR="0023676E" w:rsidRPr="00654136" w:rsidRDefault="0023676E" w:rsidP="00857852">
            <w:pPr>
              <w:rPr>
                <w:rFonts w:ascii="Times New Roman" w:hAnsi="Times New Roman" w:cs="Times New Roman"/>
                <w:sz w:val="26"/>
                <w:szCs w:val="26"/>
                <w:lang w:val="vi-VN"/>
              </w:rPr>
            </w:pPr>
            <w:r w:rsidRPr="00654136">
              <w:rPr>
                <w:rFonts w:ascii="Times New Roman" w:hAnsi="Times New Roman" w:cs="Times New Roman"/>
                <w:sz w:val="26"/>
                <w:szCs w:val="26"/>
                <w:lang w:val="vi-VN"/>
              </w:rPr>
              <w:t>Kết quả quan sát được</w:t>
            </w:r>
          </w:p>
        </w:tc>
        <w:tc>
          <w:tcPr>
            <w:tcW w:w="6989" w:type="dxa"/>
          </w:tcPr>
          <w:p w14:paraId="03E2CBF1" w14:textId="77777777" w:rsidR="0023676E" w:rsidRPr="00654136" w:rsidRDefault="0023676E" w:rsidP="00857852">
            <w:pPr>
              <w:rPr>
                <w:rFonts w:ascii="Times New Roman" w:hAnsi="Times New Roman" w:cs="Times New Roman"/>
                <w:sz w:val="26"/>
                <w:szCs w:val="26"/>
                <w:lang w:val="vi-VN"/>
              </w:rPr>
            </w:pPr>
            <w:r w:rsidRPr="00654136">
              <w:rPr>
                <w:rFonts w:ascii="Times New Roman" w:hAnsi="Times New Roman" w:cs="Times New Roman"/>
                <w:sz w:val="26"/>
                <w:szCs w:val="26"/>
                <w:lang w:val="vi-VN"/>
              </w:rPr>
              <w:t>Khi nhập sai mật khẩu hệ thống báo không trùng khớp</w:t>
            </w:r>
          </w:p>
          <w:p w14:paraId="2EB69D84"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noProof/>
                <w:sz w:val="26"/>
                <w:szCs w:val="26"/>
                <w:lang w:val="vi-VN" w:eastAsia="vi-VN"/>
              </w:rPr>
              <w:drawing>
                <wp:inline distT="0" distB="0" distL="0" distR="0" wp14:anchorId="6D3C41B0" wp14:editId="3BB0E83C">
                  <wp:extent cx="4300855" cy="230632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00855" cy="2306320"/>
                          </a:xfrm>
                          <a:prstGeom prst="rect">
                            <a:avLst/>
                          </a:prstGeom>
                        </pic:spPr>
                      </pic:pic>
                    </a:graphicData>
                  </a:graphic>
                </wp:inline>
              </w:drawing>
            </w:r>
          </w:p>
        </w:tc>
      </w:tr>
    </w:tbl>
    <w:p w14:paraId="502A05A5" w14:textId="77777777" w:rsidR="0023676E" w:rsidRPr="00654136" w:rsidRDefault="0023676E" w:rsidP="0023676E">
      <w:pPr>
        <w:pStyle w:val="ListParagraph"/>
        <w:ind w:left="1104"/>
        <w:rPr>
          <w:rFonts w:ascii="Times New Roman" w:eastAsia="Times New Roman" w:hAnsi="Times New Roman" w:cs="Times New Roman"/>
          <w:sz w:val="26"/>
          <w:szCs w:val="26"/>
          <w:lang w:val="fr-FR"/>
        </w:rPr>
      </w:pPr>
    </w:p>
    <w:p w14:paraId="0CCA23D6" w14:textId="6EE1BD23" w:rsidR="0023676E" w:rsidRPr="00654136" w:rsidRDefault="0023676E" w:rsidP="0023676E">
      <w:pPr>
        <w:pStyle w:val="ListParagraph"/>
        <w:numPr>
          <w:ilvl w:val="1"/>
          <w:numId w:val="26"/>
        </w:numPr>
        <w:rPr>
          <w:rFonts w:ascii="Times New Roman" w:eastAsia="Times New Roman" w:hAnsi="Times New Roman" w:cs="Times New Roman"/>
          <w:sz w:val="26"/>
          <w:szCs w:val="26"/>
          <w:lang w:val="fr-FR"/>
        </w:rPr>
      </w:pPr>
      <w:r w:rsidRPr="00654136">
        <w:rPr>
          <w:rFonts w:ascii="Times New Roman" w:eastAsia="Times New Roman" w:hAnsi="Times New Roman" w:cs="Times New Roman"/>
          <w:sz w:val="26"/>
          <w:szCs w:val="26"/>
          <w:lang w:val="fr-FR"/>
        </w:rPr>
        <w:t>Kiểm thử login để trống trường email</w:t>
      </w:r>
    </w:p>
    <w:tbl>
      <w:tblPr>
        <w:tblStyle w:val="TableGrid"/>
        <w:tblW w:w="9111" w:type="dxa"/>
        <w:tblLayout w:type="fixed"/>
        <w:tblLook w:val="04A0" w:firstRow="1" w:lastRow="0" w:firstColumn="1" w:lastColumn="0" w:noHBand="0" w:noVBand="1"/>
      </w:tblPr>
      <w:tblGrid>
        <w:gridCol w:w="2122"/>
        <w:gridCol w:w="6989"/>
      </w:tblGrid>
      <w:tr w:rsidR="0023676E" w:rsidRPr="00654136" w14:paraId="28057023" w14:textId="77777777" w:rsidTr="00857852">
        <w:tc>
          <w:tcPr>
            <w:tcW w:w="2122" w:type="dxa"/>
          </w:tcPr>
          <w:p w14:paraId="00C1084F" w14:textId="77777777" w:rsidR="0023676E" w:rsidRPr="00654136" w:rsidRDefault="0023676E" w:rsidP="00857852">
            <w:pPr>
              <w:rPr>
                <w:rFonts w:ascii="Times New Roman" w:hAnsi="Times New Roman" w:cs="Times New Roman"/>
                <w:sz w:val="26"/>
                <w:szCs w:val="26"/>
                <w:lang w:val="vi-VN"/>
              </w:rPr>
            </w:pPr>
            <w:r w:rsidRPr="00654136">
              <w:rPr>
                <w:rFonts w:ascii="Times New Roman" w:hAnsi="Times New Roman" w:cs="Times New Roman"/>
                <w:sz w:val="26"/>
                <w:szCs w:val="26"/>
                <w:lang w:val="vi-VN"/>
              </w:rPr>
              <w:t>Trường hợp7: Lỗi login không được để trống email</w:t>
            </w:r>
          </w:p>
        </w:tc>
        <w:tc>
          <w:tcPr>
            <w:tcW w:w="6989" w:type="dxa"/>
          </w:tcPr>
          <w:p w14:paraId="0868655E"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Nội dung kiểm thử</w:t>
            </w:r>
          </w:p>
        </w:tc>
      </w:tr>
      <w:tr w:rsidR="0023676E" w:rsidRPr="00654136" w14:paraId="497242AB" w14:textId="77777777" w:rsidTr="00857852">
        <w:tc>
          <w:tcPr>
            <w:tcW w:w="2122" w:type="dxa"/>
          </w:tcPr>
          <w:p w14:paraId="73ABBB67"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Tóm tắt</w:t>
            </w:r>
          </w:p>
        </w:tc>
        <w:tc>
          <w:tcPr>
            <w:tcW w:w="6989" w:type="dxa"/>
          </w:tcPr>
          <w:p w14:paraId="1E4147F5" w14:textId="77777777" w:rsidR="0023676E" w:rsidRPr="00654136" w:rsidRDefault="0023676E" w:rsidP="00857852">
            <w:pPr>
              <w:rPr>
                <w:rFonts w:ascii="Times New Roman" w:hAnsi="Times New Roman" w:cs="Times New Roman"/>
                <w:sz w:val="26"/>
                <w:szCs w:val="26"/>
                <w:lang w:val="vi-VN"/>
              </w:rPr>
            </w:pPr>
            <w:r w:rsidRPr="00654136">
              <w:rPr>
                <w:rFonts w:ascii="Times New Roman" w:hAnsi="Times New Roman" w:cs="Times New Roman"/>
                <w:sz w:val="26"/>
                <w:szCs w:val="26"/>
                <w:lang w:val="fr-FR"/>
              </w:rPr>
              <w:t>Kiểm thử lỗi Login</w:t>
            </w:r>
            <w:r w:rsidRPr="00654136">
              <w:rPr>
                <w:rFonts w:ascii="Times New Roman" w:hAnsi="Times New Roman" w:cs="Times New Roman"/>
                <w:sz w:val="26"/>
                <w:szCs w:val="26"/>
                <w:lang w:val="vi-VN"/>
              </w:rPr>
              <w:t xml:space="preserve"> không được để trống email</w:t>
            </w:r>
          </w:p>
        </w:tc>
      </w:tr>
      <w:tr w:rsidR="0023676E" w:rsidRPr="00654136" w14:paraId="1C0882B1" w14:textId="77777777" w:rsidTr="00857852">
        <w:tc>
          <w:tcPr>
            <w:tcW w:w="2122" w:type="dxa"/>
          </w:tcPr>
          <w:p w14:paraId="3F746A98"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Mô tả</w:t>
            </w:r>
          </w:p>
        </w:tc>
        <w:tc>
          <w:tcPr>
            <w:tcW w:w="6989" w:type="dxa"/>
          </w:tcPr>
          <w:p w14:paraId="702A2634" w14:textId="77777777" w:rsidR="0023676E" w:rsidRPr="00654136" w:rsidRDefault="0023676E" w:rsidP="00857852">
            <w:pPr>
              <w:rPr>
                <w:rFonts w:ascii="Times New Roman" w:hAnsi="Times New Roman" w:cs="Times New Roman"/>
                <w:sz w:val="26"/>
                <w:szCs w:val="26"/>
                <w:lang w:val="vi-VN"/>
              </w:rPr>
            </w:pPr>
            <w:r w:rsidRPr="00654136">
              <w:rPr>
                <w:rFonts w:ascii="Times New Roman" w:hAnsi="Times New Roman" w:cs="Times New Roman"/>
                <w:sz w:val="26"/>
                <w:szCs w:val="26"/>
                <w:lang w:val="fr-FR"/>
              </w:rPr>
              <w:t>Kiểm thử khi</w:t>
            </w:r>
            <w:r w:rsidRPr="00654136">
              <w:rPr>
                <w:rFonts w:ascii="Times New Roman" w:hAnsi="Times New Roman" w:cs="Times New Roman"/>
                <w:sz w:val="26"/>
                <w:szCs w:val="26"/>
                <w:lang w:val="vi-VN"/>
              </w:rPr>
              <w:t xml:space="preserve"> login để trống trường email thì hệ thống có thông báo không được để trống trường email đến người dùng hay không</w:t>
            </w:r>
          </w:p>
        </w:tc>
      </w:tr>
      <w:tr w:rsidR="0023676E" w:rsidRPr="00654136" w14:paraId="4D490D68" w14:textId="77777777" w:rsidTr="00857852">
        <w:tc>
          <w:tcPr>
            <w:tcW w:w="2122" w:type="dxa"/>
          </w:tcPr>
          <w:p w14:paraId="0D8A8610"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Các bước thực hiện</w:t>
            </w:r>
          </w:p>
        </w:tc>
        <w:tc>
          <w:tcPr>
            <w:tcW w:w="6989" w:type="dxa"/>
          </w:tcPr>
          <w:p w14:paraId="1645CB6A"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Bước 1: Đăng nhập vào website với quyền admin</w:t>
            </w:r>
          </w:p>
          <w:p w14:paraId="0E994C72" w14:textId="77777777" w:rsidR="0023676E" w:rsidRPr="00654136" w:rsidRDefault="0023676E" w:rsidP="00857852">
            <w:pPr>
              <w:rPr>
                <w:rFonts w:ascii="Times New Roman" w:hAnsi="Times New Roman" w:cs="Times New Roman"/>
                <w:sz w:val="26"/>
                <w:szCs w:val="26"/>
                <w:lang w:val="vi-VN"/>
              </w:rPr>
            </w:pPr>
            <w:r w:rsidRPr="00654136">
              <w:rPr>
                <w:rFonts w:ascii="Times New Roman" w:hAnsi="Times New Roman" w:cs="Times New Roman"/>
                <w:sz w:val="26"/>
                <w:szCs w:val="26"/>
                <w:lang w:val="fr-FR"/>
              </w:rPr>
              <w:t>Bước 2: Chọn</w:t>
            </w:r>
            <w:r w:rsidRPr="00654136">
              <w:rPr>
                <w:rFonts w:ascii="Times New Roman" w:hAnsi="Times New Roman" w:cs="Times New Roman"/>
                <w:sz w:val="26"/>
                <w:szCs w:val="26"/>
                <w:lang w:val="vi-VN"/>
              </w:rPr>
              <w:t xml:space="preserve"> vào Đăng nhập</w:t>
            </w:r>
          </w:p>
          <w:p w14:paraId="2A1667F7" w14:textId="77777777" w:rsidR="0023676E" w:rsidRPr="00654136" w:rsidRDefault="0023676E" w:rsidP="00857852">
            <w:pPr>
              <w:rPr>
                <w:rFonts w:ascii="Times New Roman" w:hAnsi="Times New Roman" w:cs="Times New Roman"/>
                <w:sz w:val="26"/>
                <w:szCs w:val="26"/>
                <w:lang w:val="vi-VN"/>
              </w:rPr>
            </w:pPr>
            <w:r w:rsidRPr="00654136">
              <w:rPr>
                <w:rFonts w:ascii="Times New Roman" w:hAnsi="Times New Roman" w:cs="Times New Roman"/>
                <w:sz w:val="26"/>
                <w:szCs w:val="26"/>
                <w:lang w:val="vi-VN"/>
              </w:rPr>
              <w:t>Bước 3: Không nhập email</w:t>
            </w:r>
          </w:p>
          <w:p w14:paraId="389F2B33" w14:textId="77777777" w:rsidR="0023676E" w:rsidRPr="00654136" w:rsidRDefault="0023676E" w:rsidP="00857852">
            <w:pPr>
              <w:rPr>
                <w:rFonts w:ascii="Times New Roman" w:hAnsi="Times New Roman" w:cs="Times New Roman"/>
                <w:sz w:val="26"/>
                <w:szCs w:val="26"/>
                <w:lang w:val="vi-VN"/>
              </w:rPr>
            </w:pPr>
            <w:r w:rsidRPr="00654136">
              <w:rPr>
                <w:rFonts w:ascii="Times New Roman" w:hAnsi="Times New Roman" w:cs="Times New Roman"/>
                <w:sz w:val="26"/>
                <w:szCs w:val="26"/>
                <w:lang w:val="vi-VN"/>
              </w:rPr>
              <w:t>Bước 4: Nhập mật khẩu</w:t>
            </w:r>
          </w:p>
        </w:tc>
      </w:tr>
      <w:tr w:rsidR="0023676E" w:rsidRPr="00654136" w14:paraId="5587833F" w14:textId="77777777" w:rsidTr="00857852">
        <w:tc>
          <w:tcPr>
            <w:tcW w:w="2122" w:type="dxa"/>
          </w:tcPr>
          <w:p w14:paraId="06942C5F" w14:textId="77777777" w:rsidR="0023676E" w:rsidRPr="00654136" w:rsidRDefault="0023676E" w:rsidP="00857852">
            <w:pPr>
              <w:rPr>
                <w:rFonts w:ascii="Times New Roman" w:hAnsi="Times New Roman" w:cs="Times New Roman"/>
                <w:sz w:val="26"/>
                <w:szCs w:val="26"/>
                <w:lang w:val="fr-FR"/>
              </w:rPr>
            </w:pPr>
            <w:r w:rsidRPr="00654136">
              <w:rPr>
                <w:rFonts w:ascii="Times New Roman" w:hAnsi="Times New Roman" w:cs="Times New Roman"/>
                <w:sz w:val="26"/>
                <w:szCs w:val="26"/>
                <w:lang w:val="fr-FR"/>
              </w:rPr>
              <w:t>Kết quả mong đợi</w:t>
            </w:r>
          </w:p>
        </w:tc>
        <w:tc>
          <w:tcPr>
            <w:tcW w:w="6989" w:type="dxa"/>
          </w:tcPr>
          <w:p w14:paraId="7D76E6F7" w14:textId="77777777" w:rsidR="0023676E" w:rsidRPr="00654136" w:rsidRDefault="0023676E" w:rsidP="00857852">
            <w:pPr>
              <w:rPr>
                <w:rFonts w:ascii="Times New Roman" w:hAnsi="Times New Roman" w:cs="Times New Roman"/>
                <w:sz w:val="26"/>
                <w:szCs w:val="26"/>
                <w:lang w:val="vi-VN"/>
              </w:rPr>
            </w:pPr>
            <w:r w:rsidRPr="00654136">
              <w:rPr>
                <w:rFonts w:ascii="Times New Roman" w:hAnsi="Times New Roman" w:cs="Times New Roman"/>
                <w:sz w:val="26"/>
                <w:szCs w:val="26"/>
                <w:lang w:val="fr-FR"/>
              </w:rPr>
              <w:t>Hệ</w:t>
            </w:r>
            <w:r w:rsidRPr="00654136">
              <w:rPr>
                <w:rFonts w:ascii="Times New Roman" w:hAnsi="Times New Roman" w:cs="Times New Roman"/>
                <w:sz w:val="26"/>
                <w:szCs w:val="26"/>
                <w:lang w:val="vi-VN"/>
              </w:rPr>
              <w:t xml:space="preserve"> thống báo không được để trống trường email</w:t>
            </w:r>
          </w:p>
        </w:tc>
      </w:tr>
      <w:tr w:rsidR="0023676E" w:rsidRPr="00654136" w14:paraId="0D4107B4" w14:textId="77777777" w:rsidTr="00857852">
        <w:tc>
          <w:tcPr>
            <w:tcW w:w="2122" w:type="dxa"/>
          </w:tcPr>
          <w:p w14:paraId="4AC2E8EB" w14:textId="77777777" w:rsidR="0023676E" w:rsidRPr="00654136" w:rsidRDefault="0023676E" w:rsidP="00857852">
            <w:pPr>
              <w:rPr>
                <w:rFonts w:ascii="Times New Roman" w:hAnsi="Times New Roman" w:cs="Times New Roman"/>
                <w:sz w:val="26"/>
                <w:szCs w:val="26"/>
                <w:lang w:val="vi-VN"/>
              </w:rPr>
            </w:pPr>
            <w:r w:rsidRPr="00654136">
              <w:rPr>
                <w:rFonts w:ascii="Times New Roman" w:hAnsi="Times New Roman" w:cs="Times New Roman"/>
                <w:sz w:val="26"/>
                <w:szCs w:val="26"/>
                <w:lang w:val="vi-VN"/>
              </w:rPr>
              <w:t>Kết quả quan sát được</w:t>
            </w:r>
          </w:p>
        </w:tc>
        <w:tc>
          <w:tcPr>
            <w:tcW w:w="6989" w:type="dxa"/>
          </w:tcPr>
          <w:p w14:paraId="326E61D4" w14:textId="77777777" w:rsidR="0023676E" w:rsidRPr="00654136" w:rsidRDefault="0023676E" w:rsidP="00857852">
            <w:pPr>
              <w:rPr>
                <w:rFonts w:ascii="Times New Roman" w:hAnsi="Times New Roman" w:cs="Times New Roman"/>
                <w:sz w:val="26"/>
                <w:szCs w:val="26"/>
                <w:lang w:val="vi-VN"/>
              </w:rPr>
            </w:pPr>
            <w:r w:rsidRPr="00654136">
              <w:rPr>
                <w:rFonts w:ascii="Times New Roman" w:hAnsi="Times New Roman" w:cs="Times New Roman"/>
                <w:sz w:val="26"/>
                <w:szCs w:val="26"/>
                <w:lang w:val="vi-VN"/>
              </w:rPr>
              <w:t>Khi không nhập email hệ thống thông báo trường email là trường bắt buộc và không được để trống</w:t>
            </w:r>
          </w:p>
          <w:p w14:paraId="4FABCF6A" w14:textId="77777777" w:rsidR="0023676E" w:rsidRPr="00654136" w:rsidRDefault="0023676E" w:rsidP="00857852">
            <w:pPr>
              <w:rPr>
                <w:rFonts w:ascii="Times New Roman" w:hAnsi="Times New Roman" w:cs="Times New Roman"/>
                <w:sz w:val="26"/>
                <w:szCs w:val="26"/>
                <w:lang w:val="vi-VN"/>
              </w:rPr>
            </w:pPr>
            <w:r w:rsidRPr="00654136">
              <w:rPr>
                <w:rFonts w:ascii="Times New Roman" w:hAnsi="Times New Roman" w:cs="Times New Roman"/>
                <w:noProof/>
                <w:sz w:val="26"/>
                <w:szCs w:val="26"/>
                <w:lang w:val="vi-VN" w:eastAsia="vi-VN"/>
              </w:rPr>
              <w:drawing>
                <wp:inline distT="0" distB="0" distL="0" distR="0" wp14:anchorId="12D130FA" wp14:editId="7E509D37">
                  <wp:extent cx="4300855" cy="230822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00855" cy="2308225"/>
                          </a:xfrm>
                          <a:prstGeom prst="rect">
                            <a:avLst/>
                          </a:prstGeom>
                        </pic:spPr>
                      </pic:pic>
                    </a:graphicData>
                  </a:graphic>
                </wp:inline>
              </w:drawing>
            </w:r>
          </w:p>
        </w:tc>
      </w:tr>
    </w:tbl>
    <w:p w14:paraId="41CD7AA5" w14:textId="77777777" w:rsidR="0023676E" w:rsidRPr="00654136" w:rsidRDefault="0023676E" w:rsidP="0023676E">
      <w:pPr>
        <w:pStyle w:val="ListParagraph"/>
        <w:ind w:left="1104"/>
        <w:rPr>
          <w:rFonts w:ascii="Times New Roman" w:eastAsia="Times New Roman" w:hAnsi="Times New Roman" w:cs="Times New Roman"/>
          <w:sz w:val="26"/>
          <w:szCs w:val="26"/>
          <w:lang w:val="fr-FR"/>
        </w:rPr>
      </w:pPr>
    </w:p>
    <w:p w14:paraId="75AC423C" w14:textId="77777777" w:rsidR="0023676E" w:rsidRPr="00654136" w:rsidRDefault="0023676E" w:rsidP="0023676E">
      <w:pPr>
        <w:pStyle w:val="ListParagraph"/>
        <w:ind w:left="1104"/>
        <w:rPr>
          <w:rFonts w:ascii="Times New Roman" w:eastAsia="Times New Roman" w:hAnsi="Times New Roman" w:cs="Times New Roman"/>
          <w:sz w:val="26"/>
          <w:szCs w:val="26"/>
          <w:lang w:val="fr-FR"/>
        </w:rPr>
      </w:pPr>
    </w:p>
    <w:p w14:paraId="036E4348" w14:textId="77777777" w:rsidR="0023676E" w:rsidRPr="00654136" w:rsidRDefault="0023676E" w:rsidP="0023676E">
      <w:pPr>
        <w:ind w:left="360"/>
        <w:rPr>
          <w:rFonts w:ascii="Times New Roman" w:eastAsia="Times New Roman" w:hAnsi="Times New Roman" w:cs="Times New Roman"/>
          <w:sz w:val="26"/>
          <w:szCs w:val="26"/>
          <w:lang w:val="fr-FR"/>
        </w:rPr>
      </w:pPr>
    </w:p>
    <w:sectPr w:rsidR="0023676E" w:rsidRPr="00654136" w:rsidSect="00E1684B">
      <w:footerReference w:type="first" r:id="rId22"/>
      <w:pgSz w:w="11909" w:h="16834"/>
      <w:pgMar w:top="1440" w:right="1440" w:bottom="1440" w:left="1440" w:header="720" w:footer="720"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09DB8B" w14:textId="77777777" w:rsidR="00AB55A9" w:rsidRDefault="00AB55A9" w:rsidP="00E1684B">
      <w:pPr>
        <w:spacing w:line="240" w:lineRule="auto"/>
      </w:pPr>
      <w:r>
        <w:separator/>
      </w:r>
    </w:p>
  </w:endnote>
  <w:endnote w:type="continuationSeparator" w:id="0">
    <w:p w14:paraId="69BE1C1A" w14:textId="77777777" w:rsidR="00AB55A9" w:rsidRDefault="00AB55A9" w:rsidP="00E168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mbria">
    <w:panose1 w:val="02040503050406030204"/>
    <w:charset w:val="A3"/>
    <w:family w:val="roman"/>
    <w:pitch w:val="variable"/>
    <w:sig w:usb0="E00006FF" w:usb1="420024FF" w:usb2="02000000" w:usb3="00000000" w:csb0="0000019F" w:csb1="00000000"/>
  </w:font>
  <w:font w:name="Times New Roman Bold">
    <w:altName w:val="Times New Roman"/>
    <w:panose1 w:val="00000000000000000000"/>
    <w:charset w:val="00"/>
    <w:family w:val="roman"/>
    <w:notTrueType/>
    <w:pitch w:val="default"/>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SimHei">
    <w:altName w:val="黑体"/>
    <w:panose1 w:val="02010600030101010101"/>
    <w:charset w:val="86"/>
    <w:family w:val="modern"/>
    <w:notTrueType/>
    <w:pitch w:val="fixed"/>
    <w:sig w:usb0="00000001" w:usb1="080E0000" w:usb2="00000010" w:usb3="00000000" w:csb0="0004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5918393"/>
      <w:docPartObj>
        <w:docPartGallery w:val="Page Numbers (Bottom of Page)"/>
        <w:docPartUnique/>
      </w:docPartObj>
    </w:sdtPr>
    <w:sdtEndPr>
      <w:rPr>
        <w:noProof/>
      </w:rPr>
    </w:sdtEndPr>
    <w:sdtContent>
      <w:p w14:paraId="2563A1D5" w14:textId="359D3E84" w:rsidR="00FD0455" w:rsidRDefault="00FD0455">
        <w:pPr>
          <w:pStyle w:val="Footer"/>
          <w:jc w:val="right"/>
        </w:pPr>
        <w:r>
          <w:fldChar w:fldCharType="begin"/>
        </w:r>
        <w:r>
          <w:instrText xml:space="preserve"> PAGE   \* MERGEFORMAT </w:instrText>
        </w:r>
        <w:r>
          <w:fldChar w:fldCharType="separate"/>
        </w:r>
        <w:r w:rsidR="00654136">
          <w:rPr>
            <w:noProof/>
          </w:rPr>
          <w:t>25</w:t>
        </w:r>
        <w:r>
          <w:rPr>
            <w:noProof/>
          </w:rPr>
          <w:fldChar w:fldCharType="end"/>
        </w:r>
      </w:p>
    </w:sdtContent>
  </w:sdt>
  <w:p w14:paraId="23E5B8CC" w14:textId="1CBE7CEA" w:rsidR="00FD0455" w:rsidRPr="00E1684B" w:rsidRDefault="00FD0455">
    <w:pPr>
      <w:pStyle w:val="Footer"/>
      <w:rPr>
        <w:lang w:val="en-US"/>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5137172"/>
      <w:docPartObj>
        <w:docPartGallery w:val="Page Numbers (Bottom of Page)"/>
        <w:docPartUnique/>
      </w:docPartObj>
    </w:sdtPr>
    <w:sdtEndPr>
      <w:rPr>
        <w:noProof/>
      </w:rPr>
    </w:sdtEndPr>
    <w:sdtContent>
      <w:p w14:paraId="4800BE4E" w14:textId="69E2D180" w:rsidR="00FD0455" w:rsidRDefault="00FD0455">
        <w:pPr>
          <w:pStyle w:val="Footer"/>
          <w:jc w:val="right"/>
        </w:pPr>
        <w:r>
          <w:fldChar w:fldCharType="begin"/>
        </w:r>
        <w:r>
          <w:instrText xml:space="preserve"> PAGE   \* MERGEFORMAT </w:instrText>
        </w:r>
        <w:r>
          <w:fldChar w:fldCharType="separate"/>
        </w:r>
        <w:r w:rsidR="00AB55A9">
          <w:rPr>
            <w:noProof/>
          </w:rPr>
          <w:t>1</w:t>
        </w:r>
        <w:r>
          <w:rPr>
            <w:noProof/>
          </w:rPr>
          <w:fldChar w:fldCharType="end"/>
        </w:r>
      </w:p>
    </w:sdtContent>
  </w:sdt>
  <w:p w14:paraId="0F40E793" w14:textId="77777777" w:rsidR="00FD0455" w:rsidRDefault="00FD045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02805199"/>
      <w:docPartObj>
        <w:docPartGallery w:val="Page Numbers (Bottom of Page)"/>
        <w:docPartUnique/>
      </w:docPartObj>
    </w:sdtPr>
    <w:sdtEndPr>
      <w:rPr>
        <w:noProof/>
      </w:rPr>
    </w:sdtEndPr>
    <w:sdtContent>
      <w:p w14:paraId="031A8A46" w14:textId="258DFD31" w:rsidR="00FD0455" w:rsidRDefault="00FD0455">
        <w:pPr>
          <w:pStyle w:val="Footer"/>
          <w:jc w:val="right"/>
        </w:pPr>
        <w:r>
          <w:fldChar w:fldCharType="begin"/>
        </w:r>
        <w:r>
          <w:instrText xml:space="preserve"> PAGE   \* MERGEFORMAT </w:instrText>
        </w:r>
        <w:r>
          <w:fldChar w:fldCharType="separate"/>
        </w:r>
        <w:r w:rsidR="00654136">
          <w:rPr>
            <w:noProof/>
          </w:rPr>
          <w:t>2</w:t>
        </w:r>
        <w:r>
          <w:rPr>
            <w:noProof/>
          </w:rPr>
          <w:fldChar w:fldCharType="end"/>
        </w:r>
      </w:p>
    </w:sdtContent>
  </w:sdt>
  <w:p w14:paraId="1A5225AE" w14:textId="77777777" w:rsidR="00FD0455" w:rsidRDefault="00FD04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3C95BD" w14:textId="77777777" w:rsidR="00AB55A9" w:rsidRDefault="00AB55A9" w:rsidP="00E1684B">
      <w:pPr>
        <w:spacing w:line="240" w:lineRule="auto"/>
      </w:pPr>
      <w:r>
        <w:separator/>
      </w:r>
    </w:p>
  </w:footnote>
  <w:footnote w:type="continuationSeparator" w:id="0">
    <w:p w14:paraId="436AA86B" w14:textId="77777777" w:rsidR="00AB55A9" w:rsidRDefault="00AB55A9" w:rsidP="00E1684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0754A"/>
    <w:multiLevelType w:val="hybridMultilevel"/>
    <w:tmpl w:val="EB76ABB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7D055D"/>
    <w:multiLevelType w:val="multilevel"/>
    <w:tmpl w:val="E66668EE"/>
    <w:lvl w:ilvl="0">
      <w:start w:val="1"/>
      <w:numFmt w:val="bullet"/>
      <w:pStyle w:val="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A811557"/>
    <w:multiLevelType w:val="multilevel"/>
    <w:tmpl w:val="CF0A2D1E"/>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tabs>
          <w:tab w:val="num" w:pos="2520"/>
        </w:tabs>
        <w:ind w:left="2520" w:hanging="360"/>
      </w:pPr>
      <w:rPr>
        <w:rFonts w:ascii="Symbol" w:hAnsi="Symbol" w:hint="default"/>
        <w:sz w:val="20"/>
      </w:rPr>
    </w:lvl>
    <w:lvl w:ilvl="2">
      <w:start w:val="1"/>
      <w:numFmt w:val="bullet"/>
      <w:lvlText w:val=""/>
      <w:lvlJc w:val="left"/>
      <w:pPr>
        <w:tabs>
          <w:tab w:val="num" w:pos="3240"/>
        </w:tabs>
        <w:ind w:left="3240" w:hanging="360"/>
      </w:pPr>
      <w:rPr>
        <w:rFonts w:ascii="Symbol" w:hAnsi="Symbol" w:hint="default"/>
        <w:sz w:val="20"/>
      </w:rPr>
    </w:lvl>
    <w:lvl w:ilvl="3" w:tentative="1">
      <w:start w:val="1"/>
      <w:numFmt w:val="bullet"/>
      <w:lvlText w:val=""/>
      <w:lvlJc w:val="left"/>
      <w:pPr>
        <w:tabs>
          <w:tab w:val="num" w:pos="3960"/>
        </w:tabs>
        <w:ind w:left="3960" w:hanging="360"/>
      </w:pPr>
      <w:rPr>
        <w:rFonts w:ascii="Symbol" w:hAnsi="Symbol" w:hint="default"/>
        <w:sz w:val="20"/>
      </w:rPr>
    </w:lvl>
    <w:lvl w:ilvl="4" w:tentative="1">
      <w:start w:val="1"/>
      <w:numFmt w:val="bullet"/>
      <w:lvlText w:val=""/>
      <w:lvlJc w:val="left"/>
      <w:pPr>
        <w:tabs>
          <w:tab w:val="num" w:pos="4680"/>
        </w:tabs>
        <w:ind w:left="4680" w:hanging="360"/>
      </w:pPr>
      <w:rPr>
        <w:rFonts w:ascii="Symbol" w:hAnsi="Symbol" w:hint="default"/>
        <w:sz w:val="20"/>
      </w:rPr>
    </w:lvl>
    <w:lvl w:ilvl="5" w:tentative="1">
      <w:start w:val="1"/>
      <w:numFmt w:val="bullet"/>
      <w:lvlText w:val=""/>
      <w:lvlJc w:val="left"/>
      <w:pPr>
        <w:tabs>
          <w:tab w:val="num" w:pos="5400"/>
        </w:tabs>
        <w:ind w:left="5400" w:hanging="360"/>
      </w:pPr>
      <w:rPr>
        <w:rFonts w:ascii="Symbol" w:hAnsi="Symbol" w:hint="default"/>
        <w:sz w:val="20"/>
      </w:rPr>
    </w:lvl>
    <w:lvl w:ilvl="6" w:tentative="1">
      <w:start w:val="1"/>
      <w:numFmt w:val="bullet"/>
      <w:lvlText w:val=""/>
      <w:lvlJc w:val="left"/>
      <w:pPr>
        <w:tabs>
          <w:tab w:val="num" w:pos="6120"/>
        </w:tabs>
        <w:ind w:left="6120" w:hanging="360"/>
      </w:pPr>
      <w:rPr>
        <w:rFonts w:ascii="Symbol" w:hAnsi="Symbol" w:hint="default"/>
        <w:sz w:val="20"/>
      </w:rPr>
    </w:lvl>
    <w:lvl w:ilvl="7" w:tentative="1">
      <w:start w:val="1"/>
      <w:numFmt w:val="bullet"/>
      <w:lvlText w:val=""/>
      <w:lvlJc w:val="left"/>
      <w:pPr>
        <w:tabs>
          <w:tab w:val="num" w:pos="6840"/>
        </w:tabs>
        <w:ind w:left="6840" w:hanging="360"/>
      </w:pPr>
      <w:rPr>
        <w:rFonts w:ascii="Symbol" w:hAnsi="Symbol" w:hint="default"/>
        <w:sz w:val="20"/>
      </w:rPr>
    </w:lvl>
    <w:lvl w:ilvl="8" w:tentative="1">
      <w:start w:val="1"/>
      <w:numFmt w:val="bullet"/>
      <w:lvlText w:val=""/>
      <w:lvlJc w:val="left"/>
      <w:pPr>
        <w:tabs>
          <w:tab w:val="num" w:pos="7560"/>
        </w:tabs>
        <w:ind w:left="7560" w:hanging="360"/>
      </w:pPr>
      <w:rPr>
        <w:rFonts w:ascii="Symbol" w:hAnsi="Symbol" w:hint="default"/>
        <w:sz w:val="20"/>
      </w:rPr>
    </w:lvl>
  </w:abstractNum>
  <w:abstractNum w:abstractNumId="3">
    <w:nsid w:val="0C181442"/>
    <w:multiLevelType w:val="multilevel"/>
    <w:tmpl w:val="B1CA1BC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
    <w:nsid w:val="0D5120A4"/>
    <w:multiLevelType w:val="multilevel"/>
    <w:tmpl w:val="E8CC79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nsid w:val="1918602C"/>
    <w:multiLevelType w:val="multilevel"/>
    <w:tmpl w:val="8DC4354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6">
    <w:nsid w:val="1A3B750B"/>
    <w:multiLevelType w:val="multilevel"/>
    <w:tmpl w:val="CB5053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nsid w:val="1C0760F8"/>
    <w:multiLevelType w:val="multilevel"/>
    <w:tmpl w:val="85CC469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C3D163E"/>
    <w:multiLevelType w:val="hybridMultilevel"/>
    <w:tmpl w:val="011A78F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D1B3A51"/>
    <w:multiLevelType w:val="hybridMultilevel"/>
    <w:tmpl w:val="F0127FB6"/>
    <w:lvl w:ilvl="0" w:tplc="FB300B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37226A"/>
    <w:multiLevelType w:val="multilevel"/>
    <w:tmpl w:val="E24278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nsid w:val="22316D5F"/>
    <w:multiLevelType w:val="multilevel"/>
    <w:tmpl w:val="4AFAC4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54C1CDD"/>
    <w:multiLevelType w:val="hybridMultilevel"/>
    <w:tmpl w:val="0E067A18"/>
    <w:lvl w:ilvl="0" w:tplc="B242FEA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
    <w:nsid w:val="31147BA2"/>
    <w:multiLevelType w:val="multilevel"/>
    <w:tmpl w:val="836C53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nsid w:val="392E4D29"/>
    <w:multiLevelType w:val="multilevel"/>
    <w:tmpl w:val="19181D28"/>
    <w:lvl w:ilvl="0">
      <w:start w:val="1"/>
      <w:numFmt w:val="decimal"/>
      <w:suff w:val="space"/>
      <w:lvlText w:val="CHƯƠNG %1:"/>
      <w:lvlJc w:val="left"/>
      <w:pPr>
        <w:ind w:left="360" w:hanging="360"/>
      </w:pPr>
      <w:rPr>
        <w:rFonts w:ascii="Times New Roman Bold" w:hAnsi="Times New Roman Bold" w:hint="default"/>
        <w:b/>
        <w:i w:val="0"/>
        <w:sz w:val="32"/>
      </w:rPr>
    </w:lvl>
    <w:lvl w:ilvl="1">
      <w:start w:val="1"/>
      <w:numFmt w:val="decimal"/>
      <w:suff w:val="space"/>
      <w:lvlText w:val="%1.%2."/>
      <w:lvlJc w:val="left"/>
      <w:pPr>
        <w:ind w:left="720" w:hanging="360"/>
      </w:pPr>
      <w:rPr>
        <w:rFonts w:ascii="Times New Roman Bold" w:hAnsi="Times New Roman Bold" w:hint="default"/>
        <w:b/>
        <w:i w:val="0"/>
        <w:sz w:val="26"/>
        <w:u w:color="000000" w:themeColor="text1"/>
      </w:rPr>
    </w:lvl>
    <w:lvl w:ilvl="2">
      <w:start w:val="1"/>
      <w:numFmt w:val="decimal"/>
      <w:suff w:val="space"/>
      <w:lvlText w:val="%1.%2.%3."/>
      <w:lvlJc w:val="left"/>
      <w:pPr>
        <w:ind w:left="1211" w:hanging="360"/>
      </w:pPr>
      <w:rPr>
        <w:rFonts w:ascii="Times New Roman Bold" w:hAnsi="Times New Roman Bold" w:hint="default"/>
        <w:b/>
        <w:i/>
        <w:sz w:val="26"/>
      </w:rPr>
    </w:lvl>
    <w:lvl w:ilvl="3">
      <w:start w:val="1"/>
      <w:numFmt w:val="decimal"/>
      <w:suff w:val="space"/>
      <w:lvlText w:val="%1.%2.%3.%4."/>
      <w:lvlJc w:val="left"/>
      <w:pPr>
        <w:ind w:left="1440" w:hanging="360"/>
      </w:pPr>
      <w:rPr>
        <w:rFonts w:ascii="Times New Roman" w:hAnsi="Times New Roman" w:hint="default"/>
        <w:b w:val="0"/>
        <w:i w:val="0"/>
        <w:sz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nsid w:val="455635EF"/>
    <w:multiLevelType w:val="multilevel"/>
    <w:tmpl w:val="B8D42F6A"/>
    <w:lvl w:ilvl="0">
      <w:start w:val="1"/>
      <w:numFmt w:val="decimal"/>
      <w:lvlText w:val="%1."/>
      <w:lvlJc w:val="left"/>
      <w:pPr>
        <w:ind w:left="720" w:hanging="360"/>
      </w:pPr>
    </w:lvl>
    <w:lvl w:ilvl="1">
      <w:start w:val="1"/>
      <w:numFmt w:val="decimal"/>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nsid w:val="46B53FDB"/>
    <w:multiLevelType w:val="multilevel"/>
    <w:tmpl w:val="03CC227C"/>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7">
    <w:nsid w:val="536B718A"/>
    <w:multiLevelType w:val="multilevel"/>
    <w:tmpl w:val="23A6DFC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8">
    <w:nsid w:val="5A8D2E74"/>
    <w:multiLevelType w:val="hybridMultilevel"/>
    <w:tmpl w:val="163699C2"/>
    <w:lvl w:ilvl="0" w:tplc="042A000F">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nsid w:val="5ED143A6"/>
    <w:multiLevelType w:val="hybridMultilevel"/>
    <w:tmpl w:val="9490D252"/>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nsid w:val="5EE703A4"/>
    <w:multiLevelType w:val="hybridMultilevel"/>
    <w:tmpl w:val="A24E09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0950858"/>
    <w:multiLevelType w:val="multilevel"/>
    <w:tmpl w:val="69624054"/>
    <w:lvl w:ilvl="0">
      <w:start w:val="1"/>
      <w:numFmt w:val="decimal"/>
      <w:pStyle w:val="K1"/>
      <w:lvlText w:val="Chương %1. "/>
      <w:lvlJc w:val="left"/>
      <w:pPr>
        <w:ind w:left="3476" w:hanging="357"/>
      </w:pPr>
      <w:rPr>
        <w:rFonts w:hint="default"/>
      </w:rPr>
    </w:lvl>
    <w:lvl w:ilvl="1">
      <w:start w:val="1"/>
      <w:numFmt w:val="decimal"/>
      <w:pStyle w:val="K2"/>
      <w:lvlText w:val="%1.%2. "/>
      <w:lvlJc w:val="left"/>
      <w:pPr>
        <w:ind w:left="714" w:hanging="357"/>
      </w:pPr>
      <w:rPr>
        <w:rFonts w:hint="default"/>
      </w:rPr>
    </w:lvl>
    <w:lvl w:ilvl="2">
      <w:start w:val="1"/>
      <w:numFmt w:val="decimal"/>
      <w:pStyle w:val="K3"/>
      <w:lvlText w:val="%1.%2.%3. "/>
      <w:lvlJc w:val="left"/>
      <w:pPr>
        <w:ind w:left="1071" w:hanging="357"/>
      </w:pPr>
      <w:rPr>
        <w:rFonts w:hint="default"/>
      </w:rPr>
    </w:lvl>
    <w:lvl w:ilvl="3">
      <w:start w:val="1"/>
      <w:numFmt w:val="decimal"/>
      <w:pStyle w:val="K4"/>
      <w:lvlText w:val="%1.%2.%3.%4. "/>
      <w:lvlJc w:val="left"/>
      <w:pPr>
        <w:ind w:left="1428" w:hanging="357"/>
      </w:pPr>
      <w:rPr>
        <w:rFonts w:hint="default"/>
      </w:rPr>
    </w:lvl>
    <w:lvl w:ilvl="4">
      <w:start w:val="1"/>
      <w:numFmt w:val="lowerLetter"/>
      <w:lvlText w:val="(%5)"/>
      <w:lvlJc w:val="left"/>
      <w:pPr>
        <w:ind w:left="1785" w:hanging="357"/>
      </w:pPr>
      <w:rPr>
        <w:rFonts w:hint="default"/>
      </w:rPr>
    </w:lvl>
    <w:lvl w:ilvl="5">
      <w:start w:val="1"/>
      <w:numFmt w:val="lowerRoman"/>
      <w:lvlText w:val="(%6)"/>
      <w:lvlJc w:val="left"/>
      <w:pPr>
        <w:ind w:left="2142" w:hanging="357"/>
      </w:pPr>
      <w:rPr>
        <w:rFonts w:hint="default"/>
      </w:rPr>
    </w:lvl>
    <w:lvl w:ilvl="6">
      <w:start w:val="1"/>
      <w:numFmt w:val="decimal"/>
      <w:lvlText w:val="%7."/>
      <w:lvlJc w:val="left"/>
      <w:pPr>
        <w:ind w:left="2499" w:hanging="357"/>
      </w:pPr>
      <w:rPr>
        <w:rFonts w:hint="default"/>
      </w:rPr>
    </w:lvl>
    <w:lvl w:ilvl="7">
      <w:start w:val="1"/>
      <w:numFmt w:val="lowerLetter"/>
      <w:lvlText w:val="%8."/>
      <w:lvlJc w:val="left"/>
      <w:pPr>
        <w:ind w:left="2856" w:hanging="357"/>
      </w:pPr>
      <w:rPr>
        <w:rFonts w:hint="default"/>
      </w:rPr>
    </w:lvl>
    <w:lvl w:ilvl="8">
      <w:start w:val="1"/>
      <w:numFmt w:val="lowerRoman"/>
      <w:lvlText w:val="%9."/>
      <w:lvlJc w:val="left"/>
      <w:pPr>
        <w:ind w:left="3213" w:hanging="357"/>
      </w:pPr>
      <w:rPr>
        <w:rFonts w:hint="default"/>
      </w:rPr>
    </w:lvl>
  </w:abstractNum>
  <w:abstractNum w:abstractNumId="22">
    <w:nsid w:val="661F0D47"/>
    <w:multiLevelType w:val="hybridMultilevel"/>
    <w:tmpl w:val="43823146"/>
    <w:lvl w:ilvl="0" w:tplc="6E2CFC3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B0C681B"/>
    <w:multiLevelType w:val="multilevel"/>
    <w:tmpl w:val="368296AE"/>
    <w:lvl w:ilvl="0">
      <w:start w:val="1"/>
      <w:numFmt w:val="decimal"/>
      <w:lvlText w:val="%1."/>
      <w:lvlJc w:val="left"/>
      <w:pPr>
        <w:tabs>
          <w:tab w:val="num" w:pos="1800"/>
        </w:tabs>
        <w:ind w:left="1800" w:hanging="360"/>
      </w:pPr>
    </w:lvl>
    <w:lvl w:ilvl="1">
      <w:start w:val="1"/>
      <w:numFmt w:val="bullet"/>
      <w:lvlText w:val=""/>
      <w:lvlJc w:val="left"/>
      <w:pPr>
        <w:tabs>
          <w:tab w:val="num" w:pos="2520"/>
        </w:tabs>
        <w:ind w:left="2520" w:hanging="360"/>
      </w:pPr>
      <w:rPr>
        <w:rFonts w:ascii="Symbol" w:hAnsi="Symbol" w:hint="default"/>
        <w:sz w:val="20"/>
      </w:r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4">
    <w:nsid w:val="6CE607E9"/>
    <w:multiLevelType w:val="hybridMultilevel"/>
    <w:tmpl w:val="4F70CCBC"/>
    <w:lvl w:ilvl="0" w:tplc="B668376E">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F0A1A48"/>
    <w:multiLevelType w:val="multilevel"/>
    <w:tmpl w:val="09E4B87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26">
    <w:nsid w:val="72475725"/>
    <w:multiLevelType w:val="multilevel"/>
    <w:tmpl w:val="E268754A"/>
    <w:lvl w:ilvl="0">
      <w:start w:val="1"/>
      <w:numFmt w:val="bullet"/>
      <w:lvlText w:val=""/>
      <w:lvlJc w:val="left"/>
      <w:pPr>
        <w:tabs>
          <w:tab w:val="num" w:pos="2520"/>
        </w:tabs>
        <w:ind w:left="2520" w:hanging="360"/>
      </w:pPr>
      <w:rPr>
        <w:rFonts w:ascii="Symbol" w:hAnsi="Symbol" w:hint="default"/>
        <w:sz w:val="20"/>
      </w:rPr>
    </w:lvl>
    <w:lvl w:ilvl="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27">
    <w:nsid w:val="728768A0"/>
    <w:multiLevelType w:val="multilevel"/>
    <w:tmpl w:val="2D848E50"/>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
      <w:lvlJc w:val="left"/>
      <w:pPr>
        <w:tabs>
          <w:tab w:val="num" w:pos="3240"/>
        </w:tabs>
        <w:ind w:left="3240" w:hanging="360"/>
      </w:pPr>
      <w:rPr>
        <w:rFonts w:ascii="Symbol" w:hAnsi="Symbol" w:hint="default"/>
        <w:sz w:val="20"/>
      </w:rPr>
    </w:lvl>
    <w:lvl w:ilvl="2" w:tentative="1">
      <w:start w:val="1"/>
      <w:numFmt w:val="bullet"/>
      <w:lvlText w:val=""/>
      <w:lvlJc w:val="left"/>
      <w:pPr>
        <w:tabs>
          <w:tab w:val="num" w:pos="3960"/>
        </w:tabs>
        <w:ind w:left="3960" w:hanging="360"/>
      </w:pPr>
      <w:rPr>
        <w:rFonts w:ascii="Symbol" w:hAnsi="Symbol" w:hint="default"/>
        <w:sz w:val="20"/>
      </w:rPr>
    </w:lvl>
    <w:lvl w:ilvl="3" w:tentative="1">
      <w:start w:val="1"/>
      <w:numFmt w:val="bullet"/>
      <w:lvlText w:val=""/>
      <w:lvlJc w:val="left"/>
      <w:pPr>
        <w:tabs>
          <w:tab w:val="num" w:pos="4680"/>
        </w:tabs>
        <w:ind w:left="4680" w:hanging="360"/>
      </w:pPr>
      <w:rPr>
        <w:rFonts w:ascii="Symbol" w:hAnsi="Symbol" w:hint="default"/>
        <w:sz w:val="20"/>
      </w:rPr>
    </w:lvl>
    <w:lvl w:ilvl="4" w:tentative="1">
      <w:start w:val="1"/>
      <w:numFmt w:val="bullet"/>
      <w:lvlText w:val=""/>
      <w:lvlJc w:val="left"/>
      <w:pPr>
        <w:tabs>
          <w:tab w:val="num" w:pos="5400"/>
        </w:tabs>
        <w:ind w:left="5400" w:hanging="360"/>
      </w:pPr>
      <w:rPr>
        <w:rFonts w:ascii="Symbol" w:hAnsi="Symbol" w:hint="default"/>
        <w:sz w:val="20"/>
      </w:rPr>
    </w:lvl>
    <w:lvl w:ilvl="5" w:tentative="1">
      <w:start w:val="1"/>
      <w:numFmt w:val="bullet"/>
      <w:lvlText w:val=""/>
      <w:lvlJc w:val="left"/>
      <w:pPr>
        <w:tabs>
          <w:tab w:val="num" w:pos="6120"/>
        </w:tabs>
        <w:ind w:left="6120" w:hanging="360"/>
      </w:pPr>
      <w:rPr>
        <w:rFonts w:ascii="Symbol" w:hAnsi="Symbol" w:hint="default"/>
        <w:sz w:val="20"/>
      </w:rPr>
    </w:lvl>
    <w:lvl w:ilvl="6" w:tentative="1">
      <w:start w:val="1"/>
      <w:numFmt w:val="bullet"/>
      <w:lvlText w:val=""/>
      <w:lvlJc w:val="left"/>
      <w:pPr>
        <w:tabs>
          <w:tab w:val="num" w:pos="6840"/>
        </w:tabs>
        <w:ind w:left="6840" w:hanging="360"/>
      </w:pPr>
      <w:rPr>
        <w:rFonts w:ascii="Symbol" w:hAnsi="Symbol" w:hint="default"/>
        <w:sz w:val="20"/>
      </w:rPr>
    </w:lvl>
    <w:lvl w:ilvl="7" w:tentative="1">
      <w:start w:val="1"/>
      <w:numFmt w:val="bullet"/>
      <w:lvlText w:val=""/>
      <w:lvlJc w:val="left"/>
      <w:pPr>
        <w:tabs>
          <w:tab w:val="num" w:pos="7560"/>
        </w:tabs>
        <w:ind w:left="7560" w:hanging="360"/>
      </w:pPr>
      <w:rPr>
        <w:rFonts w:ascii="Symbol" w:hAnsi="Symbol" w:hint="default"/>
        <w:sz w:val="20"/>
      </w:rPr>
    </w:lvl>
    <w:lvl w:ilvl="8" w:tentative="1">
      <w:start w:val="1"/>
      <w:numFmt w:val="bullet"/>
      <w:lvlText w:val=""/>
      <w:lvlJc w:val="left"/>
      <w:pPr>
        <w:tabs>
          <w:tab w:val="num" w:pos="8280"/>
        </w:tabs>
        <w:ind w:left="8280" w:hanging="360"/>
      </w:pPr>
      <w:rPr>
        <w:rFonts w:ascii="Symbol" w:hAnsi="Symbol" w:hint="default"/>
        <w:sz w:val="20"/>
      </w:rPr>
    </w:lvl>
  </w:abstractNum>
  <w:abstractNum w:abstractNumId="28">
    <w:nsid w:val="731D77C5"/>
    <w:multiLevelType w:val="hybridMultilevel"/>
    <w:tmpl w:val="3A1249B2"/>
    <w:lvl w:ilvl="0" w:tplc="6E2CFC3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13"/>
  </w:num>
  <w:num w:numId="4">
    <w:abstractNumId w:val="5"/>
  </w:num>
  <w:num w:numId="5">
    <w:abstractNumId w:val="6"/>
  </w:num>
  <w:num w:numId="6">
    <w:abstractNumId w:val="4"/>
  </w:num>
  <w:num w:numId="7">
    <w:abstractNumId w:val="10"/>
  </w:num>
  <w:num w:numId="8">
    <w:abstractNumId w:val="16"/>
  </w:num>
  <w:num w:numId="9">
    <w:abstractNumId w:val="17"/>
  </w:num>
  <w:num w:numId="10">
    <w:abstractNumId w:val="23"/>
  </w:num>
  <w:num w:numId="11">
    <w:abstractNumId w:val="25"/>
  </w:num>
  <w:num w:numId="12">
    <w:abstractNumId w:val="27"/>
  </w:num>
  <w:num w:numId="13">
    <w:abstractNumId w:val="26"/>
  </w:num>
  <w:num w:numId="14">
    <w:abstractNumId w:val="7"/>
  </w:num>
  <w:num w:numId="15">
    <w:abstractNumId w:val="11"/>
  </w:num>
  <w:num w:numId="16">
    <w:abstractNumId w:val="2"/>
  </w:num>
  <w:num w:numId="17">
    <w:abstractNumId w:val="14"/>
  </w:num>
  <w:num w:numId="18">
    <w:abstractNumId w:val="8"/>
  </w:num>
  <w:num w:numId="19">
    <w:abstractNumId w:val="24"/>
  </w:num>
  <w:num w:numId="20">
    <w:abstractNumId w:val="21"/>
  </w:num>
  <w:num w:numId="21">
    <w:abstractNumId w:val="19"/>
  </w:num>
  <w:num w:numId="22">
    <w:abstractNumId w:val="12"/>
  </w:num>
  <w:num w:numId="23">
    <w:abstractNumId w:val="20"/>
  </w:num>
  <w:num w:numId="24">
    <w:abstractNumId w:val="9"/>
  </w:num>
  <w:num w:numId="25">
    <w:abstractNumId w:val="0"/>
  </w:num>
  <w:num w:numId="26">
    <w:abstractNumId w:val="15"/>
  </w:num>
  <w:num w:numId="27">
    <w:abstractNumId w:val="28"/>
  </w:num>
  <w:num w:numId="28">
    <w:abstractNumId w:val="22"/>
  </w:num>
  <w:num w:numId="29">
    <w:abstractNumId w:val="1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83FAF"/>
    <w:rsid w:val="00013FFC"/>
    <w:rsid w:val="00087109"/>
    <w:rsid w:val="000D07F3"/>
    <w:rsid w:val="000E553C"/>
    <w:rsid w:val="00110355"/>
    <w:rsid w:val="00144B86"/>
    <w:rsid w:val="0023676E"/>
    <w:rsid w:val="002476C9"/>
    <w:rsid w:val="00282F96"/>
    <w:rsid w:val="00297C49"/>
    <w:rsid w:val="003D67AE"/>
    <w:rsid w:val="004A3DE7"/>
    <w:rsid w:val="00575C88"/>
    <w:rsid w:val="005D6E67"/>
    <w:rsid w:val="00651B39"/>
    <w:rsid w:val="00654136"/>
    <w:rsid w:val="00693C8E"/>
    <w:rsid w:val="007332BB"/>
    <w:rsid w:val="00766FCC"/>
    <w:rsid w:val="00783FAF"/>
    <w:rsid w:val="007B2395"/>
    <w:rsid w:val="0082584B"/>
    <w:rsid w:val="008B1B22"/>
    <w:rsid w:val="008D45F0"/>
    <w:rsid w:val="009455BC"/>
    <w:rsid w:val="009534E8"/>
    <w:rsid w:val="009F425C"/>
    <w:rsid w:val="00AB55A9"/>
    <w:rsid w:val="00B16E79"/>
    <w:rsid w:val="00C714FE"/>
    <w:rsid w:val="00D209D5"/>
    <w:rsid w:val="00D37734"/>
    <w:rsid w:val="00D7185C"/>
    <w:rsid w:val="00E1684B"/>
    <w:rsid w:val="00E46634"/>
    <w:rsid w:val="00E7675E"/>
    <w:rsid w:val="00EC60C2"/>
    <w:rsid w:val="00F04427"/>
    <w:rsid w:val="00FD04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B228F3"/>
  <w15:docId w15:val="{D67F8180-B73C-4DF5-92A3-136F535E1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H1"/>
    <w:basedOn w:val="Normal"/>
    <w:next w:val="Normal"/>
    <w:link w:val="Heading1Char"/>
    <w:uiPriority w:val="9"/>
    <w:qFormat/>
    <w:pPr>
      <w:keepNext/>
      <w:keepLines/>
      <w:spacing w:before="400" w:after="120"/>
      <w:outlineLvl w:val="0"/>
    </w:pPr>
    <w:rPr>
      <w:sz w:val="40"/>
      <w:szCs w:val="40"/>
    </w:rPr>
  </w:style>
  <w:style w:type="paragraph" w:styleId="Heading2">
    <w:name w:val="heading 2"/>
    <w:aliases w:val="H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aliases w:val="H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aliases w:val="H4"/>
    <w:basedOn w:val="Normal"/>
    <w:next w:val="Normal"/>
    <w:link w:val="Heading4Char"/>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Chu"/>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tcPr>
      <w:shd w:val="clear" w:color="auto" w:fill="212121"/>
    </w:tcPr>
  </w:style>
  <w:style w:type="table" w:customStyle="1" w:styleId="a0">
    <w:basedOn w:val="TableNormal"/>
    <w:tblPr>
      <w:tblStyleRowBandSize w:val="1"/>
      <w:tblStyleColBandSize w:val="1"/>
      <w:tblInd w:w="0" w:type="dxa"/>
      <w:tblCellMar>
        <w:top w:w="100" w:type="dxa"/>
        <w:left w:w="100" w:type="dxa"/>
        <w:bottom w:w="100" w:type="dxa"/>
        <w:right w:w="100" w:type="dxa"/>
      </w:tblCellMar>
    </w:tblPr>
    <w:tcPr>
      <w:shd w:val="clear" w:color="auto" w:fill="212121"/>
    </w:tcPr>
  </w:style>
  <w:style w:type="table" w:customStyle="1" w:styleId="a1">
    <w:basedOn w:val="TableNormal"/>
    <w:tblPr>
      <w:tblStyleRowBandSize w:val="1"/>
      <w:tblStyleColBandSize w:val="1"/>
      <w:tblInd w:w="0" w:type="dxa"/>
      <w:tblCellMar>
        <w:top w:w="100" w:type="dxa"/>
        <w:left w:w="100" w:type="dxa"/>
        <w:bottom w:w="100" w:type="dxa"/>
        <w:right w:w="100" w:type="dxa"/>
      </w:tblCellMar>
    </w:tblPr>
    <w:tcPr>
      <w:shd w:val="clear" w:color="auto" w:fill="212121"/>
    </w:tcPr>
  </w:style>
  <w:style w:type="table" w:customStyle="1" w:styleId="a2">
    <w:basedOn w:val="TableNormal"/>
    <w:tblPr>
      <w:tblStyleRowBandSize w:val="1"/>
      <w:tblStyleColBandSize w:val="1"/>
      <w:tblInd w:w="0" w:type="dxa"/>
      <w:tblCellMar>
        <w:top w:w="100" w:type="dxa"/>
        <w:left w:w="100" w:type="dxa"/>
        <w:bottom w:w="100" w:type="dxa"/>
        <w:right w:w="100" w:type="dxa"/>
      </w:tblCellMar>
    </w:tblPr>
    <w:tcPr>
      <w:shd w:val="clear" w:color="auto" w:fill="212121"/>
    </w:tcPr>
  </w:style>
  <w:style w:type="table" w:customStyle="1" w:styleId="a3">
    <w:basedOn w:val="TableNormal"/>
    <w:tblPr>
      <w:tblStyleRowBandSize w:val="1"/>
      <w:tblStyleColBandSize w:val="1"/>
      <w:tblInd w:w="0" w:type="dxa"/>
      <w:tblCellMar>
        <w:top w:w="100" w:type="dxa"/>
        <w:left w:w="100" w:type="dxa"/>
        <w:bottom w:w="100" w:type="dxa"/>
        <w:right w:w="100" w:type="dxa"/>
      </w:tblCellMar>
    </w:tblPr>
    <w:tcPr>
      <w:shd w:val="clear" w:color="auto" w:fill="212121"/>
    </w:tc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7332BB"/>
    <w:rPr>
      <w:sz w:val="16"/>
      <w:szCs w:val="16"/>
    </w:rPr>
  </w:style>
  <w:style w:type="paragraph" w:styleId="CommentText">
    <w:name w:val="annotation text"/>
    <w:basedOn w:val="Normal"/>
    <w:link w:val="CommentTextChar"/>
    <w:uiPriority w:val="99"/>
    <w:semiHidden/>
    <w:unhideWhenUsed/>
    <w:rsid w:val="007332BB"/>
    <w:pPr>
      <w:spacing w:line="240" w:lineRule="auto"/>
    </w:pPr>
    <w:rPr>
      <w:sz w:val="20"/>
      <w:szCs w:val="20"/>
    </w:rPr>
  </w:style>
  <w:style w:type="character" w:customStyle="1" w:styleId="CommentTextChar">
    <w:name w:val="Comment Text Char"/>
    <w:basedOn w:val="DefaultParagraphFont"/>
    <w:link w:val="CommentText"/>
    <w:uiPriority w:val="99"/>
    <w:semiHidden/>
    <w:rsid w:val="007332BB"/>
    <w:rPr>
      <w:sz w:val="20"/>
      <w:szCs w:val="20"/>
    </w:rPr>
  </w:style>
  <w:style w:type="paragraph" w:styleId="CommentSubject">
    <w:name w:val="annotation subject"/>
    <w:basedOn w:val="CommentText"/>
    <w:next w:val="CommentText"/>
    <w:link w:val="CommentSubjectChar"/>
    <w:uiPriority w:val="99"/>
    <w:semiHidden/>
    <w:unhideWhenUsed/>
    <w:rsid w:val="007332BB"/>
    <w:rPr>
      <w:b/>
      <w:bCs/>
    </w:rPr>
  </w:style>
  <w:style w:type="character" w:customStyle="1" w:styleId="CommentSubjectChar">
    <w:name w:val="Comment Subject Char"/>
    <w:basedOn w:val="CommentTextChar"/>
    <w:link w:val="CommentSubject"/>
    <w:uiPriority w:val="99"/>
    <w:semiHidden/>
    <w:rsid w:val="007332BB"/>
    <w:rPr>
      <w:b/>
      <w:bCs/>
      <w:sz w:val="20"/>
      <w:szCs w:val="20"/>
    </w:rPr>
  </w:style>
  <w:style w:type="table" w:styleId="TableGrid">
    <w:name w:val="Table Grid"/>
    <w:basedOn w:val="TableNormal"/>
    <w:uiPriority w:val="39"/>
    <w:rsid w:val="0011035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1684B"/>
    <w:pPr>
      <w:tabs>
        <w:tab w:val="center" w:pos="4680"/>
        <w:tab w:val="right" w:pos="9360"/>
      </w:tabs>
      <w:spacing w:line="240" w:lineRule="auto"/>
    </w:pPr>
  </w:style>
  <w:style w:type="character" w:customStyle="1" w:styleId="HeaderChar">
    <w:name w:val="Header Char"/>
    <w:basedOn w:val="DefaultParagraphFont"/>
    <w:link w:val="Header"/>
    <w:uiPriority w:val="99"/>
    <w:rsid w:val="00E1684B"/>
  </w:style>
  <w:style w:type="paragraph" w:styleId="Footer">
    <w:name w:val="footer"/>
    <w:basedOn w:val="Normal"/>
    <w:link w:val="FooterChar"/>
    <w:uiPriority w:val="99"/>
    <w:unhideWhenUsed/>
    <w:rsid w:val="00E1684B"/>
    <w:pPr>
      <w:tabs>
        <w:tab w:val="center" w:pos="4680"/>
        <w:tab w:val="right" w:pos="9360"/>
      </w:tabs>
      <w:spacing w:line="240" w:lineRule="auto"/>
    </w:pPr>
  </w:style>
  <w:style w:type="character" w:customStyle="1" w:styleId="FooterChar">
    <w:name w:val="Footer Char"/>
    <w:basedOn w:val="DefaultParagraphFont"/>
    <w:link w:val="Footer"/>
    <w:uiPriority w:val="99"/>
    <w:rsid w:val="00E1684B"/>
  </w:style>
  <w:style w:type="character" w:styleId="LineNumber">
    <w:name w:val="line number"/>
    <w:basedOn w:val="DefaultParagraphFont"/>
    <w:uiPriority w:val="99"/>
    <w:semiHidden/>
    <w:unhideWhenUsed/>
    <w:rsid w:val="00E1684B"/>
  </w:style>
  <w:style w:type="paragraph" w:styleId="TOCHeading">
    <w:name w:val="TOC Heading"/>
    <w:basedOn w:val="Heading1"/>
    <w:next w:val="Normal"/>
    <w:uiPriority w:val="39"/>
    <w:unhideWhenUsed/>
    <w:qFormat/>
    <w:rsid w:val="00D209D5"/>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D209D5"/>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D209D5"/>
    <w:pPr>
      <w:spacing w:after="100" w:line="259" w:lineRule="auto"/>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D209D5"/>
    <w:pPr>
      <w:spacing w:after="100" w:line="259" w:lineRule="auto"/>
      <w:ind w:left="440"/>
    </w:pPr>
    <w:rPr>
      <w:rFonts w:asciiTheme="minorHAnsi" w:eastAsiaTheme="minorEastAsia" w:hAnsiTheme="minorHAnsi" w:cs="Times New Roman"/>
      <w:lang w:val="en-US"/>
    </w:rPr>
  </w:style>
  <w:style w:type="character" w:styleId="Hyperlink">
    <w:name w:val="Hyperlink"/>
    <w:basedOn w:val="DefaultParagraphFont"/>
    <w:uiPriority w:val="99"/>
    <w:unhideWhenUsed/>
    <w:rsid w:val="00D209D5"/>
    <w:rPr>
      <w:color w:val="0000FF" w:themeColor="hyperlink"/>
      <w:u w:val="single"/>
    </w:rPr>
  </w:style>
  <w:style w:type="paragraph" w:styleId="ListParagraph">
    <w:name w:val="List Paragraph"/>
    <w:aliases w:val="CONTENT"/>
    <w:basedOn w:val="Normal"/>
    <w:link w:val="ListParagraphChar"/>
    <w:uiPriority w:val="34"/>
    <w:qFormat/>
    <w:rsid w:val="008B1B22"/>
    <w:pPr>
      <w:ind w:left="720"/>
      <w:contextualSpacing/>
    </w:pPr>
  </w:style>
  <w:style w:type="character" w:customStyle="1" w:styleId="Heading3Char">
    <w:name w:val="Heading 3 Char"/>
    <w:aliases w:val="H3 Char"/>
    <w:basedOn w:val="DefaultParagraphFont"/>
    <w:link w:val="Heading3"/>
    <w:uiPriority w:val="9"/>
    <w:rsid w:val="00087109"/>
    <w:rPr>
      <w:color w:val="434343"/>
      <w:sz w:val="28"/>
      <w:szCs w:val="28"/>
    </w:rPr>
  </w:style>
  <w:style w:type="character" w:customStyle="1" w:styleId="ListParagraphChar">
    <w:name w:val="List Paragraph Char"/>
    <w:aliases w:val="CONTENT Char"/>
    <w:link w:val="ListParagraph"/>
    <w:uiPriority w:val="34"/>
    <w:qFormat/>
    <w:locked/>
    <w:rsid w:val="00087109"/>
  </w:style>
  <w:style w:type="paragraph" w:styleId="Caption">
    <w:name w:val="caption"/>
    <w:basedOn w:val="Normal"/>
    <w:next w:val="Normal"/>
    <w:uiPriority w:val="35"/>
    <w:unhideWhenUsed/>
    <w:qFormat/>
    <w:rsid w:val="00087109"/>
    <w:pPr>
      <w:spacing w:after="160" w:line="259" w:lineRule="auto"/>
      <w:jc w:val="center"/>
    </w:pPr>
    <w:rPr>
      <w:rFonts w:ascii="Times New Roman" w:eastAsia="SimHei" w:hAnsi="Times New Roman"/>
      <w:i/>
      <w:sz w:val="24"/>
      <w:lang w:val="en-US"/>
      <w14:ligatures w14:val="standardContextual"/>
    </w:rPr>
  </w:style>
  <w:style w:type="paragraph" w:customStyle="1" w:styleId="T">
    <w:name w:val="TĐ"/>
    <w:basedOn w:val="Heading1"/>
    <w:next w:val="Heading1"/>
    <w:link w:val="TChar"/>
    <w:qFormat/>
    <w:rsid w:val="00087109"/>
    <w:pPr>
      <w:numPr>
        <w:numId w:val="1"/>
      </w:numPr>
      <w:spacing w:before="120" w:line="360" w:lineRule="auto"/>
      <w:ind w:left="0" w:firstLine="0"/>
      <w:jc w:val="center"/>
    </w:pPr>
    <w:rPr>
      <w:rFonts w:ascii="Times New Roman Bold" w:hAnsi="Times New Roman Bold"/>
      <w:szCs w:val="26"/>
      <w:lang w:val="fr-FR"/>
      <w14:ligatures w14:val="standardContextual"/>
    </w:rPr>
  </w:style>
  <w:style w:type="character" w:customStyle="1" w:styleId="Heading1Char">
    <w:name w:val="Heading 1 Char"/>
    <w:aliases w:val="H1 Char"/>
    <w:basedOn w:val="DefaultParagraphFont"/>
    <w:link w:val="Heading1"/>
    <w:uiPriority w:val="9"/>
    <w:rsid w:val="00087109"/>
    <w:rPr>
      <w:sz w:val="40"/>
      <w:szCs w:val="40"/>
    </w:rPr>
  </w:style>
  <w:style w:type="character" w:customStyle="1" w:styleId="TChar">
    <w:name w:val="TĐ Char"/>
    <w:basedOn w:val="Heading1Char"/>
    <w:link w:val="T"/>
    <w:rsid w:val="00087109"/>
    <w:rPr>
      <w:rFonts w:ascii="Times New Roman Bold" w:hAnsi="Times New Roman Bold"/>
      <w:sz w:val="40"/>
      <w:szCs w:val="26"/>
      <w:lang w:val="fr-FR"/>
      <w14:ligatures w14:val="standardContextual"/>
    </w:rPr>
  </w:style>
  <w:style w:type="paragraph" w:customStyle="1" w:styleId="Normal1">
    <w:name w:val="Normal1"/>
    <w:link w:val="Normal1Char"/>
    <w:qFormat/>
    <w:rsid w:val="00087109"/>
    <w:pPr>
      <w:spacing w:before="120" w:after="120" w:line="360" w:lineRule="auto"/>
      <w:ind w:firstLine="567"/>
      <w:jc w:val="both"/>
    </w:pPr>
    <w:rPr>
      <w:rFonts w:ascii="Times New Roman" w:eastAsia="Times New Roman" w:hAnsi="Times New Roman" w:cs="Times New Roman"/>
      <w:sz w:val="26"/>
      <w:szCs w:val="26"/>
      <w:lang w:val="en-US"/>
      <w14:ligatures w14:val="standardContextual"/>
    </w:rPr>
  </w:style>
  <w:style w:type="character" w:customStyle="1" w:styleId="Normal1Char">
    <w:name w:val="Normal1 Char"/>
    <w:basedOn w:val="DefaultParagraphFont"/>
    <w:link w:val="Normal1"/>
    <w:rsid w:val="00087109"/>
    <w:rPr>
      <w:rFonts w:ascii="Times New Roman" w:eastAsia="Times New Roman" w:hAnsi="Times New Roman" w:cs="Times New Roman"/>
      <w:sz w:val="26"/>
      <w:szCs w:val="26"/>
      <w:lang w:val="en-US"/>
      <w14:ligatures w14:val="standardContextual"/>
    </w:rPr>
  </w:style>
  <w:style w:type="character" w:customStyle="1" w:styleId="Heading2Char">
    <w:name w:val="Heading 2 Char"/>
    <w:aliases w:val="H2 Char"/>
    <w:basedOn w:val="DefaultParagraphFont"/>
    <w:link w:val="Heading2"/>
    <w:uiPriority w:val="9"/>
    <w:rsid w:val="00087109"/>
    <w:rPr>
      <w:sz w:val="32"/>
      <w:szCs w:val="32"/>
    </w:rPr>
  </w:style>
  <w:style w:type="character" w:customStyle="1" w:styleId="Heading4Char">
    <w:name w:val="Heading 4 Char"/>
    <w:aliases w:val="H4 Char"/>
    <w:basedOn w:val="DefaultParagraphFont"/>
    <w:link w:val="Heading4"/>
    <w:uiPriority w:val="9"/>
    <w:rsid w:val="00087109"/>
    <w:rPr>
      <w:color w:val="666666"/>
      <w:sz w:val="24"/>
      <w:szCs w:val="24"/>
    </w:rPr>
  </w:style>
  <w:style w:type="character" w:customStyle="1" w:styleId="UnresolvedMention">
    <w:name w:val="Unresolved Mention"/>
    <w:basedOn w:val="DefaultParagraphFont"/>
    <w:uiPriority w:val="99"/>
    <w:semiHidden/>
    <w:unhideWhenUsed/>
    <w:rsid w:val="00087109"/>
    <w:rPr>
      <w:color w:val="605E5C"/>
      <w:shd w:val="clear" w:color="auto" w:fill="E1DFDD"/>
    </w:rPr>
  </w:style>
  <w:style w:type="paragraph" w:customStyle="1" w:styleId="noNomal">
    <w:name w:val="noNomal"/>
    <w:basedOn w:val="Normal"/>
    <w:link w:val="noNomalChar"/>
    <w:qFormat/>
    <w:rsid w:val="00087109"/>
    <w:pPr>
      <w:spacing w:before="120" w:after="120" w:line="360" w:lineRule="auto"/>
      <w:ind w:firstLine="567"/>
      <w:jc w:val="both"/>
    </w:pPr>
    <w:rPr>
      <w:rFonts w:ascii="Times New Roman" w:eastAsia="Calibri" w:hAnsi="Times New Roman" w:cs="SimSun"/>
      <w:sz w:val="26"/>
      <w:lang w:val="en-US"/>
      <w14:ligatures w14:val="standardContextual"/>
    </w:rPr>
  </w:style>
  <w:style w:type="character" w:customStyle="1" w:styleId="noNomalChar">
    <w:name w:val="noNomal Char"/>
    <w:basedOn w:val="DefaultParagraphFont"/>
    <w:link w:val="noNomal"/>
    <w:rsid w:val="00087109"/>
    <w:rPr>
      <w:rFonts w:ascii="Times New Roman" w:eastAsia="Calibri" w:hAnsi="Times New Roman" w:cs="SimSun"/>
      <w:sz w:val="26"/>
      <w:lang w:val="en-US"/>
      <w14:ligatures w14:val="standardContextual"/>
    </w:rPr>
  </w:style>
  <w:style w:type="paragraph" w:styleId="NoSpacing">
    <w:name w:val="No Spacing"/>
    <w:aliases w:val="Hình,Text,văn bản"/>
    <w:basedOn w:val="Normal"/>
    <w:link w:val="NoSpacingChar"/>
    <w:uiPriority w:val="1"/>
    <w:qFormat/>
    <w:rsid w:val="00087109"/>
    <w:pPr>
      <w:spacing w:line="360" w:lineRule="auto"/>
      <w:jc w:val="center"/>
    </w:pPr>
    <w:rPr>
      <w:rFonts w:ascii="Times New Roman" w:eastAsia="Calibri" w:hAnsi="Times New Roman" w:cs="SimSun"/>
      <w:color w:val="000000" w:themeColor="text1"/>
      <w:sz w:val="26"/>
      <w:szCs w:val="36"/>
      <w:lang w:val="en-US"/>
      <w14:ligatures w14:val="standardContextual"/>
    </w:rPr>
  </w:style>
  <w:style w:type="character" w:customStyle="1" w:styleId="NoSpacingChar">
    <w:name w:val="No Spacing Char"/>
    <w:aliases w:val="Hình Char,Text Char,văn bản Char"/>
    <w:basedOn w:val="ListParagraphChar"/>
    <w:link w:val="NoSpacing"/>
    <w:uiPriority w:val="1"/>
    <w:rsid w:val="00087109"/>
    <w:rPr>
      <w:rFonts w:ascii="Times New Roman" w:eastAsia="Calibri" w:hAnsi="Times New Roman" w:cs="SimSun"/>
      <w:color w:val="000000" w:themeColor="text1"/>
      <w:sz w:val="26"/>
      <w:szCs w:val="36"/>
      <w:lang w:val="en-US"/>
      <w14:ligatures w14:val="standardContextual"/>
    </w:rPr>
  </w:style>
  <w:style w:type="paragraph" w:customStyle="1" w:styleId="Hnh1">
    <w:name w:val="Hình1"/>
    <w:basedOn w:val="Normal"/>
    <w:link w:val="Hnh1Char"/>
    <w:qFormat/>
    <w:rsid w:val="00087109"/>
    <w:pPr>
      <w:spacing w:before="120" w:after="120" w:line="360" w:lineRule="auto"/>
      <w:jc w:val="center"/>
    </w:pPr>
    <w:rPr>
      <w:rFonts w:ascii="Times New Roman" w:eastAsiaTheme="minorEastAsia" w:hAnsi="Times New Roman" w:cs="Times New Roman"/>
      <w:i/>
      <w:color w:val="000000" w:themeColor="text1"/>
      <w:sz w:val="24"/>
      <w:szCs w:val="36"/>
      <w:lang w:val="fr-FR"/>
      <w14:ligatures w14:val="standardContextual"/>
    </w:rPr>
  </w:style>
  <w:style w:type="character" w:customStyle="1" w:styleId="Hnh1Char">
    <w:name w:val="Hình1 Char"/>
    <w:basedOn w:val="DefaultParagraphFont"/>
    <w:link w:val="Hnh1"/>
    <w:rsid w:val="00087109"/>
    <w:rPr>
      <w:rFonts w:ascii="Times New Roman" w:eastAsiaTheme="minorEastAsia" w:hAnsi="Times New Roman" w:cs="Times New Roman"/>
      <w:i/>
      <w:color w:val="000000" w:themeColor="text1"/>
      <w:sz w:val="24"/>
      <w:szCs w:val="36"/>
      <w:lang w:val="fr-FR"/>
      <w14:ligatures w14:val="standardContextual"/>
    </w:rPr>
  </w:style>
  <w:style w:type="paragraph" w:styleId="NormalWeb">
    <w:name w:val="Normal (Web)"/>
    <w:basedOn w:val="Normal"/>
    <w:uiPriority w:val="99"/>
    <w:unhideWhenUsed/>
    <w:rsid w:val="00087109"/>
    <w:pPr>
      <w:spacing w:before="100" w:beforeAutospacing="1" w:after="100" w:afterAutospacing="1" w:line="240" w:lineRule="auto"/>
      <w:jc w:val="both"/>
    </w:pPr>
    <w:rPr>
      <w:rFonts w:ascii="Times New Roman" w:eastAsia="Times New Roman" w:hAnsi="Times New Roman" w:cs="Times New Roman"/>
      <w:sz w:val="24"/>
      <w:szCs w:val="24"/>
      <w:lang w:val="en-US"/>
      <w14:ligatures w14:val="standardContextual"/>
    </w:rPr>
  </w:style>
  <w:style w:type="character" w:styleId="Strong">
    <w:name w:val="Strong"/>
    <w:basedOn w:val="DefaultParagraphFont"/>
    <w:uiPriority w:val="22"/>
    <w:qFormat/>
    <w:rsid w:val="00087109"/>
    <w:rPr>
      <w:b/>
      <w:bCs/>
    </w:rPr>
  </w:style>
  <w:style w:type="paragraph" w:customStyle="1" w:styleId="Bng">
    <w:name w:val="Bảng"/>
    <w:basedOn w:val="Normal"/>
    <w:link w:val="BngChar"/>
    <w:qFormat/>
    <w:rsid w:val="00087109"/>
    <w:pPr>
      <w:spacing w:before="120" w:after="120" w:line="360" w:lineRule="auto"/>
      <w:jc w:val="both"/>
    </w:pPr>
    <w:rPr>
      <w:rFonts w:ascii="Times New Roman" w:eastAsiaTheme="minorEastAsia" w:hAnsi="Times New Roman" w:cs="Times New Roman"/>
      <w:color w:val="000000" w:themeColor="text1"/>
      <w:sz w:val="26"/>
      <w:szCs w:val="36"/>
      <w:lang w:val="en-US"/>
      <w14:ligatures w14:val="standardContextual"/>
    </w:rPr>
  </w:style>
  <w:style w:type="character" w:customStyle="1" w:styleId="BngChar">
    <w:name w:val="Bảng Char"/>
    <w:basedOn w:val="DefaultParagraphFont"/>
    <w:link w:val="Bng"/>
    <w:rsid w:val="00087109"/>
    <w:rPr>
      <w:rFonts w:ascii="Times New Roman" w:eastAsiaTheme="minorEastAsia" w:hAnsi="Times New Roman" w:cs="Times New Roman"/>
      <w:color w:val="000000" w:themeColor="text1"/>
      <w:sz w:val="26"/>
      <w:szCs w:val="36"/>
      <w:lang w:val="en-US"/>
      <w14:ligatures w14:val="standardContextual"/>
    </w:rPr>
  </w:style>
  <w:style w:type="character" w:customStyle="1" w:styleId="TitleChar">
    <w:name w:val="Title Char"/>
    <w:aliases w:val="Chu Char"/>
    <w:basedOn w:val="DefaultParagraphFont"/>
    <w:link w:val="Title"/>
    <w:uiPriority w:val="10"/>
    <w:rsid w:val="00087109"/>
    <w:rPr>
      <w:sz w:val="52"/>
      <w:szCs w:val="52"/>
    </w:rPr>
  </w:style>
  <w:style w:type="paragraph" w:customStyle="1" w:styleId="K1">
    <w:name w:val="K1"/>
    <w:basedOn w:val="Heading1"/>
    <w:rsid w:val="00087109"/>
    <w:pPr>
      <w:numPr>
        <w:numId w:val="20"/>
      </w:numPr>
      <w:spacing w:before="240" w:after="0" w:line="360" w:lineRule="auto"/>
      <w:ind w:left="357" w:hanging="360"/>
      <w:jc w:val="center"/>
    </w:pPr>
    <w:rPr>
      <w:rFonts w:ascii="Times New Roman Bold" w:eastAsiaTheme="majorEastAsia" w:hAnsi="Times New Roman Bold" w:cstheme="majorBidi"/>
      <w:b/>
      <w:sz w:val="36"/>
      <w:szCs w:val="32"/>
      <w:lang w:val="en-US"/>
      <w14:ligatures w14:val="standardContextual"/>
    </w:rPr>
  </w:style>
  <w:style w:type="paragraph" w:customStyle="1" w:styleId="K3">
    <w:name w:val="K3"/>
    <w:basedOn w:val="Heading3"/>
    <w:rsid w:val="00087109"/>
    <w:pPr>
      <w:numPr>
        <w:ilvl w:val="2"/>
        <w:numId w:val="20"/>
      </w:numPr>
      <w:spacing w:before="40" w:after="0" w:line="360" w:lineRule="auto"/>
      <w:ind w:left="2880" w:hanging="360"/>
      <w:jc w:val="both"/>
    </w:pPr>
    <w:rPr>
      <w:rFonts w:ascii="Times New Roman" w:eastAsiaTheme="majorEastAsia" w:hAnsi="Times New Roman" w:cstheme="majorBidi"/>
      <w:b/>
      <w:i/>
      <w:color w:val="auto"/>
      <w:sz w:val="26"/>
      <w:szCs w:val="24"/>
      <w:lang w:val="en-US"/>
      <w14:ligatures w14:val="standardContextual"/>
    </w:rPr>
  </w:style>
  <w:style w:type="paragraph" w:customStyle="1" w:styleId="K2">
    <w:name w:val="K2"/>
    <w:basedOn w:val="Heading2"/>
    <w:autoRedefine/>
    <w:rsid w:val="00087109"/>
    <w:pPr>
      <w:numPr>
        <w:ilvl w:val="1"/>
        <w:numId w:val="20"/>
      </w:numPr>
      <w:spacing w:before="120" w:line="360" w:lineRule="auto"/>
      <w:ind w:left="2160" w:hanging="360"/>
      <w:jc w:val="both"/>
    </w:pPr>
    <w:rPr>
      <w:rFonts w:ascii="Times New Roman" w:eastAsiaTheme="majorEastAsia" w:hAnsi="Times New Roman" w:cstheme="majorBidi"/>
      <w:b/>
      <w:sz w:val="26"/>
      <w:szCs w:val="26"/>
      <w:lang w:val="en-US"/>
      <w14:ligatures w14:val="standardContextual"/>
    </w:rPr>
  </w:style>
  <w:style w:type="paragraph" w:customStyle="1" w:styleId="K4">
    <w:name w:val="K4"/>
    <w:basedOn w:val="Heading4"/>
    <w:rsid w:val="00087109"/>
    <w:pPr>
      <w:numPr>
        <w:ilvl w:val="3"/>
        <w:numId w:val="20"/>
      </w:numPr>
      <w:spacing w:before="120" w:after="120" w:line="360" w:lineRule="auto"/>
      <w:ind w:left="3600" w:hanging="360"/>
      <w:jc w:val="both"/>
    </w:pPr>
    <w:rPr>
      <w:rFonts w:ascii="Times New Roman" w:eastAsiaTheme="majorEastAsia" w:hAnsi="Times New Roman" w:cstheme="majorBidi"/>
      <w:b/>
      <w:i/>
      <w:iCs/>
      <w:color w:val="000000" w:themeColor="text1"/>
      <w:sz w:val="26"/>
      <w:szCs w:val="22"/>
      <w:lang w:val="en-US"/>
      <w14:ligatures w14:val="standardContextual"/>
    </w:rPr>
  </w:style>
  <w:style w:type="paragraph" w:customStyle="1" w:styleId="TIEUDE">
    <w:name w:val="TIEUDE"/>
    <w:basedOn w:val="Heading1"/>
    <w:next w:val="Heading1"/>
    <w:link w:val="TIEUDEChar"/>
    <w:rsid w:val="00087109"/>
    <w:pPr>
      <w:spacing w:before="120" w:line="360" w:lineRule="auto"/>
      <w:ind w:left="709"/>
      <w:jc w:val="center"/>
    </w:pPr>
    <w:rPr>
      <w:rFonts w:ascii="Times New Roman" w:eastAsiaTheme="majorEastAsia" w:hAnsi="Times New Roman" w:cstheme="majorBidi"/>
      <w:color w:val="000000" w:themeColor="text1"/>
      <w:sz w:val="32"/>
      <w:szCs w:val="32"/>
      <w:lang w:val="fr-FR"/>
      <w14:ligatures w14:val="standardContextual"/>
    </w:rPr>
  </w:style>
  <w:style w:type="character" w:customStyle="1" w:styleId="TIEUDEChar">
    <w:name w:val="TIEUDE Char"/>
    <w:basedOn w:val="DefaultParagraphFont"/>
    <w:link w:val="TIEUDE"/>
    <w:rsid w:val="00087109"/>
    <w:rPr>
      <w:rFonts w:ascii="Times New Roman" w:eastAsiaTheme="majorEastAsia" w:hAnsi="Times New Roman" w:cstheme="majorBidi"/>
      <w:color w:val="000000" w:themeColor="text1"/>
      <w:sz w:val="32"/>
      <w:szCs w:val="32"/>
      <w:lang w:val="fr-FR"/>
      <w14:ligatures w14:val="standardContextual"/>
    </w:rPr>
  </w:style>
  <w:style w:type="paragraph" w:customStyle="1" w:styleId="HinhAnh">
    <w:name w:val="HinhAnh"/>
    <w:basedOn w:val="Normal"/>
    <w:link w:val="HinhAnhChar"/>
    <w:qFormat/>
    <w:rsid w:val="00087109"/>
    <w:pPr>
      <w:spacing w:before="120" w:after="120" w:line="360" w:lineRule="auto"/>
      <w:jc w:val="center"/>
    </w:pPr>
    <w:rPr>
      <w:rFonts w:ascii="Times New Roman" w:eastAsiaTheme="minorEastAsia" w:hAnsi="Times New Roman" w:cs="Times New Roman"/>
      <w:i/>
      <w:color w:val="000000" w:themeColor="text1"/>
      <w:sz w:val="24"/>
      <w:szCs w:val="36"/>
      <w:lang w:val="en-US"/>
      <w14:ligatures w14:val="standardContextual"/>
    </w:rPr>
  </w:style>
  <w:style w:type="character" w:customStyle="1" w:styleId="HinhAnhChar">
    <w:name w:val="HinhAnh Char"/>
    <w:basedOn w:val="DefaultParagraphFont"/>
    <w:link w:val="HinhAnh"/>
    <w:rsid w:val="00087109"/>
    <w:rPr>
      <w:rFonts w:ascii="Times New Roman" w:eastAsiaTheme="minorEastAsia" w:hAnsi="Times New Roman" w:cs="Times New Roman"/>
      <w:i/>
      <w:color w:val="000000" w:themeColor="text1"/>
      <w:sz w:val="24"/>
      <w:szCs w:val="36"/>
      <w:lang w:val="en-US"/>
      <w14:ligatures w14:val="standardContextual"/>
    </w:rPr>
  </w:style>
  <w:style w:type="paragraph" w:customStyle="1" w:styleId="Hinh23">
    <w:name w:val="Hinh23"/>
    <w:basedOn w:val="Normal"/>
    <w:link w:val="Hinh23Char"/>
    <w:qFormat/>
    <w:rsid w:val="00087109"/>
    <w:pPr>
      <w:spacing w:before="120" w:after="120" w:line="360" w:lineRule="auto"/>
      <w:jc w:val="center"/>
    </w:pPr>
    <w:rPr>
      <w:rFonts w:ascii="Times New Roman" w:eastAsiaTheme="minorEastAsia" w:hAnsi="Times New Roman" w:cs="Times New Roman"/>
      <w:noProof/>
      <w:color w:val="000000" w:themeColor="text1"/>
      <w:sz w:val="26"/>
      <w:szCs w:val="36"/>
      <w:lang w:val="en-US"/>
      <w14:ligatures w14:val="standardContextual"/>
    </w:rPr>
  </w:style>
  <w:style w:type="character" w:customStyle="1" w:styleId="Hinh23Char">
    <w:name w:val="Hinh23 Char"/>
    <w:basedOn w:val="DefaultParagraphFont"/>
    <w:link w:val="Hinh23"/>
    <w:rsid w:val="00087109"/>
    <w:rPr>
      <w:rFonts w:ascii="Times New Roman" w:eastAsiaTheme="minorEastAsia" w:hAnsi="Times New Roman" w:cs="Times New Roman"/>
      <w:noProof/>
      <w:color w:val="000000" w:themeColor="text1"/>
      <w:sz w:val="26"/>
      <w:szCs w:val="36"/>
      <w:lang w:val="en-US"/>
      <w14:ligatures w14:val="standardContextual"/>
    </w:rPr>
  </w:style>
  <w:style w:type="paragraph" w:customStyle="1" w:styleId="TInDam">
    <w:name w:val="TĐ InDam"/>
    <w:basedOn w:val="noNomal"/>
    <w:link w:val="TInDamChar"/>
    <w:qFormat/>
    <w:rsid w:val="00087109"/>
    <w:pPr>
      <w:jc w:val="center"/>
    </w:pPr>
    <w:rPr>
      <w:b/>
      <w:color w:val="000000" w:themeColor="text1"/>
      <w:sz w:val="32"/>
    </w:rPr>
  </w:style>
  <w:style w:type="character" w:customStyle="1" w:styleId="TInDamChar">
    <w:name w:val="TĐ InDam Char"/>
    <w:basedOn w:val="noNomalChar"/>
    <w:link w:val="TInDam"/>
    <w:rsid w:val="00087109"/>
    <w:rPr>
      <w:rFonts w:ascii="Times New Roman" w:eastAsia="Calibri" w:hAnsi="Times New Roman" w:cs="SimSun"/>
      <w:b/>
      <w:color w:val="000000" w:themeColor="text1"/>
      <w:sz w:val="32"/>
      <w:lang w:val="en-US"/>
      <w14:ligatures w14:val="standardContextual"/>
    </w:rPr>
  </w:style>
  <w:style w:type="paragraph" w:styleId="TOC4">
    <w:name w:val="toc 4"/>
    <w:basedOn w:val="Normal"/>
    <w:next w:val="Normal"/>
    <w:autoRedefine/>
    <w:uiPriority w:val="39"/>
    <w:unhideWhenUsed/>
    <w:rsid w:val="00087109"/>
    <w:pPr>
      <w:tabs>
        <w:tab w:val="right" w:leader="dot" w:pos="9111"/>
      </w:tabs>
      <w:spacing w:before="120" w:after="100" w:line="360" w:lineRule="auto"/>
      <w:ind w:left="1474"/>
      <w:jc w:val="both"/>
    </w:pPr>
    <w:rPr>
      <w:rFonts w:ascii="Times New Roman" w:eastAsiaTheme="minorEastAsia" w:hAnsi="Times New Roman" w:cs="Times New Roman"/>
      <w:b/>
      <w:i/>
      <w:color w:val="000000" w:themeColor="text1"/>
      <w:sz w:val="26"/>
      <w:szCs w:val="36"/>
      <w:lang w:val="en-US"/>
      <w14:ligatures w14:val="standardContextual"/>
    </w:rPr>
  </w:style>
  <w:style w:type="paragraph" w:styleId="TOC5">
    <w:name w:val="toc 5"/>
    <w:basedOn w:val="Normal"/>
    <w:next w:val="Normal"/>
    <w:autoRedefine/>
    <w:uiPriority w:val="39"/>
    <w:unhideWhenUsed/>
    <w:rsid w:val="00087109"/>
    <w:pPr>
      <w:spacing w:after="100" w:line="259" w:lineRule="auto"/>
      <w:ind w:left="880"/>
      <w:jc w:val="both"/>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087109"/>
    <w:pPr>
      <w:spacing w:after="100" w:line="259" w:lineRule="auto"/>
      <w:ind w:left="1100"/>
      <w:jc w:val="both"/>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087109"/>
    <w:pPr>
      <w:spacing w:after="100" w:line="259" w:lineRule="auto"/>
      <w:ind w:left="1320"/>
      <w:jc w:val="both"/>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087109"/>
    <w:pPr>
      <w:spacing w:after="100" w:line="259" w:lineRule="auto"/>
      <w:ind w:left="1540"/>
      <w:jc w:val="both"/>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087109"/>
    <w:pPr>
      <w:spacing w:after="100" w:line="259" w:lineRule="auto"/>
      <w:ind w:left="1760"/>
      <w:jc w:val="both"/>
    </w:pPr>
    <w:rPr>
      <w:rFonts w:asciiTheme="minorHAnsi" w:eastAsiaTheme="minorEastAsia" w:hAnsiTheme="minorHAnsi" w:cstheme="minorBidi"/>
      <w:kern w:val="2"/>
      <w:lang w:val="en-US"/>
      <w14:ligatures w14:val="standardContextual"/>
    </w:rPr>
  </w:style>
  <w:style w:type="paragraph" w:styleId="TableofFigures">
    <w:name w:val="table of figures"/>
    <w:basedOn w:val="Normal"/>
    <w:next w:val="Normal"/>
    <w:uiPriority w:val="99"/>
    <w:unhideWhenUsed/>
    <w:rsid w:val="00087109"/>
    <w:pPr>
      <w:spacing w:before="120" w:line="360" w:lineRule="auto"/>
      <w:ind w:firstLine="567"/>
      <w:jc w:val="both"/>
    </w:pPr>
    <w:rPr>
      <w:rFonts w:ascii="Times New Roman" w:eastAsiaTheme="minorEastAsia" w:hAnsi="Times New Roman" w:cs="Times New Roman"/>
      <w:color w:val="000000" w:themeColor="text1"/>
      <w:sz w:val="26"/>
      <w:szCs w:val="36"/>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635276">
      <w:bodyDiv w:val="1"/>
      <w:marLeft w:val="0"/>
      <w:marRight w:val="0"/>
      <w:marTop w:val="0"/>
      <w:marBottom w:val="0"/>
      <w:divBdr>
        <w:top w:val="none" w:sz="0" w:space="0" w:color="auto"/>
        <w:left w:val="none" w:sz="0" w:space="0" w:color="auto"/>
        <w:bottom w:val="none" w:sz="0" w:space="0" w:color="auto"/>
        <w:right w:val="none" w:sz="0" w:space="0" w:color="auto"/>
      </w:divBdr>
    </w:div>
    <w:div w:id="944388576">
      <w:bodyDiv w:val="1"/>
      <w:marLeft w:val="0"/>
      <w:marRight w:val="0"/>
      <w:marTop w:val="0"/>
      <w:marBottom w:val="0"/>
      <w:divBdr>
        <w:top w:val="none" w:sz="0" w:space="0" w:color="auto"/>
        <w:left w:val="none" w:sz="0" w:space="0" w:color="auto"/>
        <w:bottom w:val="none" w:sz="0" w:space="0" w:color="auto"/>
        <w:right w:val="none" w:sz="0" w:space="0" w:color="auto"/>
      </w:divBdr>
      <w:divsChild>
        <w:div w:id="1679891494">
          <w:marLeft w:val="0"/>
          <w:marRight w:val="0"/>
          <w:marTop w:val="0"/>
          <w:marBottom w:val="0"/>
          <w:divBdr>
            <w:top w:val="none" w:sz="0" w:space="0" w:color="auto"/>
            <w:left w:val="none" w:sz="0" w:space="0" w:color="auto"/>
            <w:bottom w:val="none" w:sz="0" w:space="0" w:color="auto"/>
            <w:right w:val="none" w:sz="0" w:space="0" w:color="auto"/>
          </w:divBdr>
          <w:divsChild>
            <w:div w:id="1937713908">
              <w:marLeft w:val="0"/>
              <w:marRight w:val="0"/>
              <w:marTop w:val="0"/>
              <w:marBottom w:val="0"/>
              <w:divBdr>
                <w:top w:val="none" w:sz="0" w:space="0" w:color="auto"/>
                <w:left w:val="none" w:sz="0" w:space="0" w:color="auto"/>
                <w:bottom w:val="none" w:sz="0" w:space="0" w:color="auto"/>
                <w:right w:val="none" w:sz="0" w:space="0" w:color="auto"/>
              </w:divBdr>
              <w:divsChild>
                <w:div w:id="428161686">
                  <w:marLeft w:val="0"/>
                  <w:marRight w:val="0"/>
                  <w:marTop w:val="0"/>
                  <w:marBottom w:val="0"/>
                  <w:divBdr>
                    <w:top w:val="none" w:sz="0" w:space="0" w:color="auto"/>
                    <w:left w:val="none" w:sz="0" w:space="0" w:color="auto"/>
                    <w:bottom w:val="none" w:sz="0" w:space="0" w:color="auto"/>
                    <w:right w:val="none" w:sz="0" w:space="0" w:color="auto"/>
                  </w:divBdr>
                  <w:divsChild>
                    <w:div w:id="2037853788">
                      <w:marLeft w:val="0"/>
                      <w:marRight w:val="0"/>
                      <w:marTop w:val="0"/>
                      <w:marBottom w:val="0"/>
                      <w:divBdr>
                        <w:top w:val="none" w:sz="0" w:space="0" w:color="auto"/>
                        <w:left w:val="none" w:sz="0" w:space="0" w:color="auto"/>
                        <w:bottom w:val="none" w:sz="0" w:space="0" w:color="auto"/>
                        <w:right w:val="none" w:sz="0" w:space="0" w:color="auto"/>
                      </w:divBdr>
                      <w:divsChild>
                        <w:div w:id="963006189">
                          <w:marLeft w:val="0"/>
                          <w:marRight w:val="0"/>
                          <w:marTop w:val="0"/>
                          <w:marBottom w:val="0"/>
                          <w:divBdr>
                            <w:top w:val="none" w:sz="0" w:space="0" w:color="auto"/>
                            <w:left w:val="none" w:sz="0" w:space="0" w:color="auto"/>
                            <w:bottom w:val="none" w:sz="0" w:space="0" w:color="auto"/>
                            <w:right w:val="none" w:sz="0" w:space="0" w:color="auto"/>
                          </w:divBdr>
                          <w:divsChild>
                            <w:div w:id="1223977813">
                              <w:marLeft w:val="0"/>
                              <w:marRight w:val="0"/>
                              <w:marTop w:val="0"/>
                              <w:marBottom w:val="450"/>
                              <w:divBdr>
                                <w:top w:val="none" w:sz="0" w:space="0" w:color="auto"/>
                                <w:left w:val="none" w:sz="0" w:space="0" w:color="auto"/>
                                <w:bottom w:val="none" w:sz="0" w:space="0" w:color="auto"/>
                                <w:right w:val="none" w:sz="0" w:space="0" w:color="auto"/>
                              </w:divBdr>
                              <w:divsChild>
                                <w:div w:id="9413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6506210">
                  <w:marLeft w:val="0"/>
                  <w:marRight w:val="0"/>
                  <w:marTop w:val="0"/>
                  <w:marBottom w:val="0"/>
                  <w:divBdr>
                    <w:top w:val="none" w:sz="0" w:space="0" w:color="auto"/>
                    <w:left w:val="none" w:sz="0" w:space="0" w:color="auto"/>
                    <w:bottom w:val="none" w:sz="0" w:space="0" w:color="auto"/>
                    <w:right w:val="none" w:sz="0" w:space="0" w:color="auto"/>
                  </w:divBdr>
                  <w:divsChild>
                    <w:div w:id="85736720">
                      <w:marLeft w:val="0"/>
                      <w:marRight w:val="0"/>
                      <w:marTop w:val="0"/>
                      <w:marBottom w:val="0"/>
                      <w:divBdr>
                        <w:top w:val="none" w:sz="0" w:space="0" w:color="auto"/>
                        <w:left w:val="none" w:sz="0" w:space="0" w:color="auto"/>
                        <w:bottom w:val="none" w:sz="0" w:space="0" w:color="auto"/>
                        <w:right w:val="none" w:sz="0" w:space="0" w:color="auto"/>
                      </w:divBdr>
                      <w:divsChild>
                        <w:div w:id="655454790">
                          <w:marLeft w:val="0"/>
                          <w:marRight w:val="0"/>
                          <w:marTop w:val="0"/>
                          <w:marBottom w:val="0"/>
                          <w:divBdr>
                            <w:top w:val="none" w:sz="0" w:space="0" w:color="auto"/>
                            <w:left w:val="none" w:sz="0" w:space="0" w:color="auto"/>
                            <w:bottom w:val="none" w:sz="0" w:space="0" w:color="auto"/>
                            <w:right w:val="none" w:sz="0" w:space="0" w:color="auto"/>
                          </w:divBdr>
                          <w:divsChild>
                            <w:div w:id="1121455363">
                              <w:marLeft w:val="0"/>
                              <w:marRight w:val="0"/>
                              <w:marTop w:val="0"/>
                              <w:marBottom w:val="450"/>
                              <w:divBdr>
                                <w:top w:val="none" w:sz="0" w:space="0" w:color="auto"/>
                                <w:left w:val="none" w:sz="0" w:space="0" w:color="auto"/>
                                <w:bottom w:val="none" w:sz="0" w:space="0" w:color="auto"/>
                                <w:right w:val="none" w:sz="0" w:space="0" w:color="auto"/>
                              </w:divBdr>
                              <w:divsChild>
                                <w:div w:id="65445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7805050">
          <w:marLeft w:val="0"/>
          <w:marRight w:val="0"/>
          <w:marTop w:val="0"/>
          <w:marBottom w:val="0"/>
          <w:divBdr>
            <w:top w:val="none" w:sz="0" w:space="0" w:color="auto"/>
            <w:left w:val="none" w:sz="0" w:space="0" w:color="auto"/>
            <w:bottom w:val="none" w:sz="0" w:space="0" w:color="auto"/>
            <w:right w:val="none" w:sz="0" w:space="0" w:color="auto"/>
          </w:divBdr>
          <w:divsChild>
            <w:div w:id="2143688993">
              <w:marLeft w:val="0"/>
              <w:marRight w:val="0"/>
              <w:marTop w:val="0"/>
              <w:marBottom w:val="0"/>
              <w:divBdr>
                <w:top w:val="none" w:sz="0" w:space="0" w:color="auto"/>
                <w:left w:val="none" w:sz="0" w:space="0" w:color="auto"/>
                <w:bottom w:val="none" w:sz="0" w:space="0" w:color="auto"/>
                <w:right w:val="none" w:sz="0" w:space="0" w:color="auto"/>
              </w:divBdr>
              <w:divsChild>
                <w:div w:id="737097940">
                  <w:marLeft w:val="0"/>
                  <w:marRight w:val="0"/>
                  <w:marTop w:val="0"/>
                  <w:marBottom w:val="0"/>
                  <w:divBdr>
                    <w:top w:val="none" w:sz="0" w:space="0" w:color="auto"/>
                    <w:left w:val="none" w:sz="0" w:space="0" w:color="auto"/>
                    <w:bottom w:val="none" w:sz="0" w:space="0" w:color="auto"/>
                    <w:right w:val="none" w:sz="0" w:space="0" w:color="auto"/>
                  </w:divBdr>
                  <w:divsChild>
                    <w:div w:id="1170634705">
                      <w:marLeft w:val="0"/>
                      <w:marRight w:val="0"/>
                      <w:marTop w:val="0"/>
                      <w:marBottom w:val="0"/>
                      <w:divBdr>
                        <w:top w:val="none" w:sz="0" w:space="0" w:color="auto"/>
                        <w:left w:val="none" w:sz="0" w:space="0" w:color="auto"/>
                        <w:bottom w:val="none" w:sz="0" w:space="0" w:color="auto"/>
                        <w:right w:val="none" w:sz="0" w:space="0" w:color="auto"/>
                      </w:divBdr>
                      <w:divsChild>
                        <w:div w:id="502940698">
                          <w:marLeft w:val="0"/>
                          <w:marRight w:val="0"/>
                          <w:marTop w:val="0"/>
                          <w:marBottom w:val="0"/>
                          <w:divBdr>
                            <w:top w:val="none" w:sz="0" w:space="0" w:color="auto"/>
                            <w:left w:val="none" w:sz="0" w:space="0" w:color="auto"/>
                            <w:bottom w:val="none" w:sz="0" w:space="0" w:color="auto"/>
                            <w:right w:val="none" w:sz="0" w:space="0" w:color="auto"/>
                          </w:divBdr>
                          <w:divsChild>
                            <w:div w:id="1256203834">
                              <w:marLeft w:val="0"/>
                              <w:marRight w:val="0"/>
                              <w:marTop w:val="0"/>
                              <w:marBottom w:val="450"/>
                              <w:divBdr>
                                <w:top w:val="none" w:sz="0" w:space="0" w:color="auto"/>
                                <w:left w:val="none" w:sz="0" w:space="0" w:color="auto"/>
                                <w:bottom w:val="none" w:sz="0" w:space="0" w:color="auto"/>
                                <w:right w:val="none" w:sz="0" w:space="0" w:color="auto"/>
                              </w:divBdr>
                              <w:divsChild>
                                <w:div w:id="2436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3044561">
                  <w:marLeft w:val="0"/>
                  <w:marRight w:val="0"/>
                  <w:marTop w:val="0"/>
                  <w:marBottom w:val="0"/>
                  <w:divBdr>
                    <w:top w:val="none" w:sz="0" w:space="0" w:color="auto"/>
                    <w:left w:val="none" w:sz="0" w:space="0" w:color="auto"/>
                    <w:bottom w:val="none" w:sz="0" w:space="0" w:color="auto"/>
                    <w:right w:val="none" w:sz="0" w:space="0" w:color="auto"/>
                  </w:divBdr>
                  <w:divsChild>
                    <w:div w:id="411004773">
                      <w:marLeft w:val="0"/>
                      <w:marRight w:val="0"/>
                      <w:marTop w:val="0"/>
                      <w:marBottom w:val="0"/>
                      <w:divBdr>
                        <w:top w:val="none" w:sz="0" w:space="0" w:color="auto"/>
                        <w:left w:val="none" w:sz="0" w:space="0" w:color="auto"/>
                        <w:bottom w:val="none" w:sz="0" w:space="0" w:color="auto"/>
                        <w:right w:val="none" w:sz="0" w:space="0" w:color="auto"/>
                      </w:divBdr>
                      <w:divsChild>
                        <w:div w:id="1410418477">
                          <w:marLeft w:val="0"/>
                          <w:marRight w:val="0"/>
                          <w:marTop w:val="0"/>
                          <w:marBottom w:val="0"/>
                          <w:divBdr>
                            <w:top w:val="none" w:sz="0" w:space="0" w:color="auto"/>
                            <w:left w:val="none" w:sz="0" w:space="0" w:color="auto"/>
                            <w:bottom w:val="none" w:sz="0" w:space="0" w:color="auto"/>
                            <w:right w:val="none" w:sz="0" w:space="0" w:color="auto"/>
                          </w:divBdr>
                          <w:divsChild>
                            <w:div w:id="2144619434">
                              <w:marLeft w:val="0"/>
                              <w:marRight w:val="0"/>
                              <w:marTop w:val="0"/>
                              <w:marBottom w:val="450"/>
                              <w:divBdr>
                                <w:top w:val="none" w:sz="0" w:space="0" w:color="auto"/>
                                <w:left w:val="none" w:sz="0" w:space="0" w:color="auto"/>
                                <w:bottom w:val="none" w:sz="0" w:space="0" w:color="auto"/>
                                <w:right w:val="none" w:sz="0" w:space="0" w:color="auto"/>
                              </w:divBdr>
                              <w:divsChild>
                                <w:div w:id="85210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9291775">
          <w:marLeft w:val="0"/>
          <w:marRight w:val="0"/>
          <w:marTop w:val="0"/>
          <w:marBottom w:val="0"/>
          <w:divBdr>
            <w:top w:val="none" w:sz="0" w:space="0" w:color="auto"/>
            <w:left w:val="none" w:sz="0" w:space="0" w:color="auto"/>
            <w:bottom w:val="none" w:sz="0" w:space="0" w:color="auto"/>
            <w:right w:val="none" w:sz="0" w:space="0" w:color="auto"/>
          </w:divBdr>
          <w:divsChild>
            <w:div w:id="178935360">
              <w:marLeft w:val="0"/>
              <w:marRight w:val="0"/>
              <w:marTop w:val="0"/>
              <w:marBottom w:val="0"/>
              <w:divBdr>
                <w:top w:val="none" w:sz="0" w:space="0" w:color="auto"/>
                <w:left w:val="none" w:sz="0" w:space="0" w:color="auto"/>
                <w:bottom w:val="none" w:sz="0" w:space="0" w:color="auto"/>
                <w:right w:val="none" w:sz="0" w:space="0" w:color="auto"/>
              </w:divBdr>
              <w:divsChild>
                <w:div w:id="372315591">
                  <w:marLeft w:val="0"/>
                  <w:marRight w:val="0"/>
                  <w:marTop w:val="0"/>
                  <w:marBottom w:val="0"/>
                  <w:divBdr>
                    <w:top w:val="none" w:sz="0" w:space="0" w:color="auto"/>
                    <w:left w:val="none" w:sz="0" w:space="0" w:color="auto"/>
                    <w:bottom w:val="none" w:sz="0" w:space="0" w:color="auto"/>
                    <w:right w:val="none" w:sz="0" w:space="0" w:color="auto"/>
                  </w:divBdr>
                  <w:divsChild>
                    <w:div w:id="464543488">
                      <w:marLeft w:val="0"/>
                      <w:marRight w:val="0"/>
                      <w:marTop w:val="0"/>
                      <w:marBottom w:val="0"/>
                      <w:divBdr>
                        <w:top w:val="none" w:sz="0" w:space="0" w:color="auto"/>
                        <w:left w:val="none" w:sz="0" w:space="0" w:color="auto"/>
                        <w:bottom w:val="none" w:sz="0" w:space="0" w:color="auto"/>
                        <w:right w:val="none" w:sz="0" w:space="0" w:color="auto"/>
                      </w:divBdr>
                      <w:divsChild>
                        <w:div w:id="2141653480">
                          <w:marLeft w:val="0"/>
                          <w:marRight w:val="0"/>
                          <w:marTop w:val="0"/>
                          <w:marBottom w:val="0"/>
                          <w:divBdr>
                            <w:top w:val="none" w:sz="0" w:space="0" w:color="auto"/>
                            <w:left w:val="none" w:sz="0" w:space="0" w:color="auto"/>
                            <w:bottom w:val="none" w:sz="0" w:space="0" w:color="auto"/>
                            <w:right w:val="none" w:sz="0" w:space="0" w:color="auto"/>
                          </w:divBdr>
                          <w:divsChild>
                            <w:div w:id="1475832346">
                              <w:marLeft w:val="0"/>
                              <w:marRight w:val="0"/>
                              <w:marTop w:val="0"/>
                              <w:marBottom w:val="450"/>
                              <w:divBdr>
                                <w:top w:val="none" w:sz="0" w:space="0" w:color="auto"/>
                                <w:left w:val="none" w:sz="0" w:space="0" w:color="auto"/>
                                <w:bottom w:val="none" w:sz="0" w:space="0" w:color="auto"/>
                                <w:right w:val="none" w:sz="0" w:space="0" w:color="auto"/>
                              </w:divBdr>
                              <w:divsChild>
                                <w:div w:id="210044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8926009">
      <w:bodyDiv w:val="1"/>
      <w:marLeft w:val="0"/>
      <w:marRight w:val="0"/>
      <w:marTop w:val="0"/>
      <w:marBottom w:val="0"/>
      <w:divBdr>
        <w:top w:val="none" w:sz="0" w:space="0" w:color="auto"/>
        <w:left w:val="none" w:sz="0" w:space="0" w:color="auto"/>
        <w:bottom w:val="none" w:sz="0" w:space="0" w:color="auto"/>
        <w:right w:val="none" w:sz="0" w:space="0" w:color="auto"/>
      </w:divBdr>
    </w:div>
    <w:div w:id="1746490455">
      <w:bodyDiv w:val="1"/>
      <w:marLeft w:val="0"/>
      <w:marRight w:val="0"/>
      <w:marTop w:val="0"/>
      <w:marBottom w:val="0"/>
      <w:divBdr>
        <w:top w:val="none" w:sz="0" w:space="0" w:color="auto"/>
        <w:left w:val="none" w:sz="0" w:space="0" w:color="auto"/>
        <w:bottom w:val="none" w:sz="0" w:space="0" w:color="auto"/>
        <w:right w:val="none" w:sz="0" w:space="0" w:color="auto"/>
      </w:divBdr>
    </w:div>
    <w:div w:id="18919209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3BE3A-056D-467E-A264-1F5F9BA911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28</Pages>
  <Words>2841</Words>
  <Characters>16196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Như Nguyễn</dc:creator>
  <cp:lastModifiedBy>ADMIN</cp:lastModifiedBy>
  <cp:revision>11</cp:revision>
  <dcterms:created xsi:type="dcterms:W3CDTF">2024-05-24T18:32:00Z</dcterms:created>
  <dcterms:modified xsi:type="dcterms:W3CDTF">2024-05-25T22:39:00Z</dcterms:modified>
</cp:coreProperties>
</file>